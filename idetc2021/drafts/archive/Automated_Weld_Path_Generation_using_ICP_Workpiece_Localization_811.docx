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p14">
  <w:body>
    <w:p w:rsidRPr="006A14D7" w:rsidR="00331629" w:rsidP="00331629" w:rsidRDefault="00331629" w14:paraId="3DB84293" w14:textId="77777777">
      <w:pPr>
        <w:rPr>
          <w:rFonts w:ascii="Times New Roman" w:hAnsi="Times New Roman" w:eastAsia="Times New Roman" w:cs="Times New Roman"/>
          <w:b/>
          <w:bCs/>
        </w:rPr>
      </w:pPr>
      <w:r w:rsidRPr="5003E31F">
        <w:rPr>
          <w:rFonts w:ascii="Times New Roman" w:hAnsi="Times New Roman" w:eastAsia="Times New Roman" w:cs="Times New Roman"/>
          <w:b/>
          <w:bCs/>
        </w:rPr>
        <w:t>Automated Weld Path Generation Using Random Sample Consensus and Iterative Closest Point</w:t>
      </w:r>
      <w:r>
        <w:rPr>
          <w:rFonts w:ascii="Times New Roman" w:hAnsi="Times New Roman" w:eastAsia="Times New Roman" w:cs="Times New Roman"/>
          <w:b/>
          <w:bCs/>
        </w:rPr>
        <w:t xml:space="preserve"> </w:t>
      </w:r>
      <w:r w:rsidRPr="5003E31F">
        <w:rPr>
          <w:rFonts w:ascii="Times New Roman" w:hAnsi="Times New Roman" w:eastAsia="Times New Roman" w:cs="Times New Roman"/>
          <w:b/>
          <w:bCs/>
        </w:rPr>
        <w:t xml:space="preserve">Workpiece </w:t>
      </w:r>
      <w:r>
        <w:rPr>
          <w:rFonts w:ascii="Times New Roman" w:hAnsi="Times New Roman" w:eastAsia="Times New Roman" w:cs="Times New Roman"/>
          <w:b/>
          <w:bCs/>
        </w:rPr>
        <w:t xml:space="preserve">Localization </w:t>
      </w:r>
      <w:r w:rsidRPr="005B5856">
        <w:rPr>
          <w:rFonts w:ascii="Times New Roman" w:hAnsi="Times New Roman" w:eastAsia="Times New Roman" w:cs="Times New Roman"/>
          <w:b/>
          <w:bCs/>
          <w:color w:val="A8D08D" w:themeColor="accent6" w:themeTint="99"/>
        </w:rPr>
        <w:t>with Low-Cost 3D LiDAR</w:t>
      </w:r>
    </w:p>
    <w:p w:rsidRPr="00346E5B" w:rsidR="00331629" w:rsidP="00331629" w:rsidRDefault="00331629" w14:paraId="60DEDD90" w14:textId="77777777">
      <w:pPr>
        <w:rPr>
          <w:rFonts w:ascii="Times New Roman" w:hAnsi="Times New Roman" w:eastAsia="Times New Roman" w:cs="Times New Roman"/>
          <w:b/>
          <w:bCs/>
        </w:rPr>
      </w:pPr>
    </w:p>
    <w:p w:rsidRPr="00346E5B" w:rsidR="00331629" w:rsidP="00331629" w:rsidRDefault="00331629" w14:paraId="60E6C72F" w14:textId="77777777">
      <w:pPr>
        <w:rPr>
          <w:rFonts w:ascii="Times New Roman" w:hAnsi="Times New Roman" w:eastAsia="Times New Roman" w:cs="Times New Roman"/>
          <w:b/>
          <w:bCs/>
        </w:rPr>
      </w:pPr>
      <w:r w:rsidRPr="5003E31F">
        <w:rPr>
          <w:rFonts w:ascii="Times New Roman" w:hAnsi="Times New Roman" w:eastAsia="Times New Roman" w:cs="Times New Roman"/>
          <w:b/>
          <w:bCs/>
        </w:rPr>
        <w:t>Abstract</w:t>
      </w:r>
    </w:p>
    <w:p w:rsidRPr="007B4373" w:rsidR="00331629" w:rsidP="00331629" w:rsidRDefault="00331629" w14:paraId="1074492B" w14:textId="77777777">
      <w:pPr>
        <w:rPr>
          <w:rFonts w:ascii="Times New Roman" w:hAnsi="Times New Roman" w:eastAsia="Times New Roman" w:cs="Times New Roman"/>
          <w:highlight w:val="yellow"/>
        </w:rPr>
      </w:pPr>
      <w:r w:rsidRPr="15B9694B">
        <w:rPr>
          <w:rFonts w:ascii="Times New Roman" w:hAnsi="Times New Roman" w:eastAsia="Times New Roman" w:cs="Times New Roman"/>
        </w:rPr>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rPr>
          <w:rFonts w:ascii="Times New Roman" w:hAnsi="Times New Roman" w:eastAsia="Times New Roman" w:cs="Times New Roman"/>
        </w:rPr>
        <w:t xml:space="preserve">This work presents a method for automated weld path generation for a 6DOF co-bot arm using random sample consensus (RANSAC) and iterative closest point (ICP) workpiece localization from LiDAR </w:t>
      </w:r>
      <w:proofErr w:type="spellStart"/>
      <w:r w:rsidRPr="00395771">
        <w:rPr>
          <w:rFonts w:ascii="Times New Roman" w:hAnsi="Times New Roman" w:eastAsia="Times New Roman" w:cs="Times New Roman"/>
        </w:rPr>
        <w:t>pointclouds</w:t>
      </w:r>
      <w:proofErr w:type="spellEnd"/>
      <w:r w:rsidRPr="00395771">
        <w:rPr>
          <w:rFonts w:ascii="Times New Roman" w:hAnsi="Times New Roman" w:eastAsia="Times New Roman" w:cs="Times New Roman"/>
        </w:rPr>
        <w:t xml:space="preserve">. Scans from a low cost 2D LiDAR mounted to the co-bot arm are used to generate 3D </w:t>
      </w:r>
      <w:proofErr w:type="spellStart"/>
      <w:r w:rsidRPr="00395771">
        <w:rPr>
          <w:rFonts w:ascii="Times New Roman" w:hAnsi="Times New Roman" w:eastAsia="Times New Roman" w:cs="Times New Roman"/>
        </w:rPr>
        <w:t>pointclouds</w:t>
      </w:r>
      <w:proofErr w:type="spellEnd"/>
      <w:r w:rsidRPr="00395771">
        <w:rPr>
          <w:rFonts w:ascii="Times New Roman" w:hAnsi="Times New Roman" w:eastAsia="Times New Roman" w:cs="Times New Roman"/>
        </w:rPr>
        <w:t xml:space="preserve"> of the workspace scene with the Robot Operating System (ROS). The Point Cloud Library (PCL) is used to compare the generated </w:t>
      </w:r>
      <w:proofErr w:type="spellStart"/>
      <w:r w:rsidRPr="00395771">
        <w:rPr>
          <w:rFonts w:ascii="Times New Roman" w:hAnsi="Times New Roman" w:eastAsia="Times New Roman" w:cs="Times New Roman"/>
        </w:rPr>
        <w:t>pointcloud</w:t>
      </w:r>
      <w:proofErr w:type="spellEnd"/>
      <w:r w:rsidRPr="00395771">
        <w:rPr>
          <w:rFonts w:ascii="Times New Roman" w:hAnsi="Times New Roman" w:eastAsia="Times New Roman" w:cs="Times New Roman"/>
        </w:rPr>
        <w:t xml:space="preserve"> with a CAD model to produce a rigid transformation to localize the </w:t>
      </w:r>
      <w:r>
        <w:rPr>
          <w:rFonts w:ascii="Times New Roman" w:hAnsi="Times New Roman" w:eastAsia="Times New Roman" w:cs="Times New Roman"/>
        </w:rPr>
        <w:t>workpiece</w:t>
      </w:r>
      <w:r w:rsidRPr="00395771">
        <w:rPr>
          <w:rFonts w:ascii="Times New Roman" w:hAnsi="Times New Roman" w:eastAsia="Times New Roman" w:cs="Times New Roman"/>
        </w:rPr>
        <w:t>.</w:t>
      </w:r>
      <w:r w:rsidRPr="15B9694B">
        <w:rPr>
          <w:rFonts w:ascii="Times New Roman" w:hAnsi="Times New Roman" w:eastAsia="Times New Roman" w:cs="Times New Roman"/>
        </w:rPr>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 weldment are investigated and a physical implementation of the method is demonstrated using a 2D LiDAR mounted to a 6DOF co-bot carrying a MIG welding torch.</w:t>
      </w:r>
    </w:p>
    <w:p w:rsidR="00331629" w:rsidP="00331629" w:rsidRDefault="00331629" w14:paraId="5827AA18" w14:textId="77777777">
      <w:pPr>
        <w:rPr>
          <w:rFonts w:ascii="Times New Roman" w:hAnsi="Times New Roman" w:eastAsia="Times New Roman" w:cs="Times New Roman"/>
          <w:b/>
          <w:bCs/>
        </w:rPr>
      </w:pPr>
    </w:p>
    <w:p w:rsidR="00331629" w:rsidP="00331629" w:rsidRDefault="00331629" w14:paraId="04B552C2" w14:textId="77777777">
      <w:pPr>
        <w:rPr>
          <w:rFonts w:ascii="Times New Roman" w:hAnsi="Times New Roman" w:eastAsia="Times New Roman" w:cs="Times New Roman"/>
          <w:b/>
          <w:bCs/>
        </w:rPr>
        <w:sectPr w:rsidR="00331629" w:rsidSect="00EF4567">
          <w:pgSz w:w="12240" w:h="15840" w:orient="portrait"/>
          <w:pgMar w:top="1440" w:right="1440" w:bottom="1440" w:left="1440" w:header="720" w:footer="720" w:gutter="0"/>
          <w:cols w:space="720"/>
          <w:docGrid w:linePitch="360"/>
        </w:sectPr>
      </w:pPr>
    </w:p>
    <w:p w:rsidRPr="00AD0D76" w:rsidR="00331629" w:rsidP="00331629" w:rsidRDefault="00331629" w14:paraId="3B348F81" w14:textId="77777777">
      <w:pPr>
        <w:rPr>
          <w:rFonts w:ascii="Times New Roman" w:hAnsi="Times New Roman" w:eastAsia="Times New Roman" w:cs="Times New Roman"/>
          <w:b/>
          <w:bCs/>
        </w:rPr>
      </w:pPr>
      <w:r w:rsidRPr="5003E31F">
        <w:rPr>
          <w:rFonts w:ascii="Times New Roman" w:hAnsi="Times New Roman" w:eastAsia="Times New Roman" w:cs="Times New Roman"/>
          <w:b/>
          <w:bCs/>
        </w:rPr>
        <w:t>Introduction</w:t>
      </w:r>
    </w:p>
    <w:p w:rsidR="00331629" w:rsidP="00331629" w:rsidRDefault="00331629" w14:paraId="6A721616" w14:textId="77777777">
      <w:pPr>
        <w:rPr>
          <w:rFonts w:ascii="Times New Roman" w:hAnsi="Times New Roman" w:eastAsia="Times New Roman" w:cs="Times New Roman"/>
        </w:rPr>
      </w:pPr>
      <w:r w:rsidRPr="6A2F4340">
        <w:rPr>
          <w:rFonts w:ascii="Times New Roman" w:hAnsi="Times New Roman" w:eastAsia="Times New Roman" w:cs="Times New Roman"/>
        </w:rPr>
        <w:t xml:space="preserve">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 however, productivity and worker safety can be improved in small to medium enterprises with the use of </w:t>
      </w:r>
      <w:r>
        <w:rPr>
          <w:rFonts w:ascii="Times New Roman" w:hAnsi="Times New Roman" w:eastAsia="Times New Roman" w:cs="Times New Roman"/>
        </w:rPr>
        <w:t xml:space="preserve">flexible automation such as </w:t>
      </w:r>
      <w:r w:rsidRPr="6A2F4340">
        <w:rPr>
          <w:rFonts w:ascii="Times New Roman" w:hAnsi="Times New Roman" w:eastAsia="Times New Roman" w:cs="Times New Roman"/>
        </w:rPr>
        <w:t>automated tooling</w:t>
      </w:r>
      <w:r>
        <w:rPr>
          <w:rFonts w:ascii="Times New Roman" w:hAnsi="Times New Roman" w:eastAsia="Times New Roman" w:cs="Times New Roman"/>
        </w:rPr>
        <w:t xml:space="preserve">. </w:t>
      </w:r>
    </w:p>
    <w:p w:rsidR="00331629" w:rsidP="00331629" w:rsidRDefault="00331629" w14:paraId="35C63C1C" w14:textId="77777777">
      <w:pPr>
        <w:rPr>
          <w:rFonts w:ascii="Times New Roman" w:hAnsi="Times New Roman" w:eastAsia="Times New Roman" w:cs="Times New Roman"/>
        </w:rPr>
      </w:pPr>
      <w:r w:rsidRPr="5003E31F">
        <w:rPr>
          <w:rFonts w:ascii="Times New Roman" w:hAnsi="Times New Roman" w:eastAsia="Times New Roman" w:cs="Times New Roman"/>
        </w:rPr>
        <w:t xml:space="preserve">In a traditional automated manufacturing environment, a task such a welding or painting is accomplished through </w:t>
      </w:r>
      <w:r>
        <w:rPr>
          <w:rFonts w:ascii="Times New Roman" w:hAnsi="Times New Roman" w:eastAsia="Times New Roman" w:cs="Times New Roman"/>
        </w:rPr>
        <w:t xml:space="preserve">the </w:t>
      </w:r>
      <w:r w:rsidRPr="5003E31F">
        <w:rPr>
          <w:rFonts w:ascii="Times New Roman" w:hAnsi="Times New Roman" w:eastAsia="Times New Roman" w:cs="Times New Roman"/>
        </w:rPr>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rPr>
          <w:rFonts w:ascii="Times New Roman" w:hAnsi="Times New Roman" w:eastAsia="Times New Roman" w:cs="Times New Roman"/>
        </w:rPr>
        <w:t xml:space="preserve">For this reason, SMEs requiring </w:t>
      </w:r>
      <w:r>
        <w:rPr>
          <w:rFonts w:ascii="Times New Roman" w:hAnsi="Times New Roman" w:eastAsia="Times New Roman" w:cs="Times New Roman"/>
        </w:rPr>
        <w:t xml:space="preserve">lower volume manufacturing with </w:t>
      </w:r>
      <w:r w:rsidRPr="65B59272">
        <w:rPr>
          <w:rFonts w:ascii="Times New Roman" w:hAnsi="Times New Roman" w:eastAsia="Times New Roman" w:cs="Times New Roman"/>
        </w:rPr>
        <w:t xml:space="preserve">variation in part geometry or arrangement are not commonly automated. </w:t>
      </w:r>
    </w:p>
    <w:p w:rsidR="00331629" w:rsidP="00331629" w:rsidRDefault="00331629" w14:paraId="10FCCA27" w14:textId="77777777">
      <w:pPr>
        <w:rPr>
          <w:rFonts w:ascii="Times New Roman" w:hAnsi="Times New Roman" w:eastAsia="Times New Roman" w:cs="Times New Roman"/>
        </w:rPr>
      </w:pPr>
      <w:r w:rsidRPr="5003E31F">
        <w:rPr>
          <w:rFonts w:ascii="Times New Roman" w:hAnsi="Times New Roman" w:eastAsia="Times New Roman" w:cs="Times New Roman"/>
        </w:rPr>
        <w:t>As technology advances</w:t>
      </w:r>
      <w:r>
        <w:rPr>
          <w:rFonts w:ascii="Times New Roman" w:hAnsi="Times New Roman" w:eastAsia="Times New Roman" w:cs="Times New Roman"/>
        </w:rPr>
        <w:t>,</w:t>
      </w:r>
      <w:r w:rsidRPr="5003E31F">
        <w:rPr>
          <w:rFonts w:ascii="Times New Roman" w:hAnsi="Times New Roman" w:eastAsia="Times New Roman" w:cs="Times New Roman"/>
        </w:rPr>
        <w:t xml:space="preserve"> humans and robots must adapt to remain relevant in our respective environments and </w:t>
      </w:r>
      <w:r>
        <w:rPr>
          <w:rFonts w:ascii="Times New Roman" w:hAnsi="Times New Roman" w:eastAsia="Times New Roman" w:cs="Times New Roman"/>
        </w:rPr>
        <w:t>this</w:t>
      </w:r>
      <w:r w:rsidRPr="5003E31F">
        <w:rPr>
          <w:rFonts w:ascii="Times New Roman" w:hAnsi="Times New Roman" w:eastAsia="Times New Roman" w:cs="Times New Roman"/>
        </w:rPr>
        <w:t xml:space="preserve"> </w:t>
      </w:r>
      <w:r>
        <w:rPr>
          <w:rFonts w:ascii="Times New Roman" w:hAnsi="Times New Roman" w:eastAsia="Times New Roman" w:cs="Times New Roman"/>
        </w:rPr>
        <w:t>can currently be seen</w:t>
      </w:r>
      <w:r w:rsidRPr="5003E31F">
        <w:rPr>
          <w:rFonts w:ascii="Times New Roman" w:hAnsi="Times New Roman" w:eastAsia="Times New Roman" w:cs="Times New Roman"/>
        </w:rPr>
        <w:t xml:space="preserve"> in the emergence of the co-bot </w:t>
      </w:r>
      <w:proofErr w:type="spellStart"/>
      <w:r w:rsidRPr="5003E31F">
        <w:rPr>
          <w:rFonts w:ascii="Times New Roman" w:hAnsi="Times New Roman" w:eastAsia="Times New Roman" w:cs="Times New Roman"/>
        </w:rPr>
        <w:t>workcell</w:t>
      </w:r>
      <w:proofErr w:type="spellEnd"/>
      <w:r w:rsidRPr="5003E31F">
        <w:rPr>
          <w:rFonts w:ascii="Times New Roman" w:hAnsi="Times New Roman" w:eastAsia="Times New Roman" w:cs="Times New Roman"/>
        </w:rPr>
        <w:t xml:space="preserve"> paradigm.</w:t>
      </w:r>
      <w:r>
        <w:rPr>
          <w:rFonts w:ascii="Times New Roman" w:hAnsi="Times New Roman" w:eastAsia="Times New Roman" w:cs="Times New Roman"/>
        </w:rPr>
        <w:t xml:space="preserve"> </w:t>
      </w:r>
    </w:p>
    <w:p w:rsidRPr="00E312A1" w:rsidR="00331629" w:rsidP="00331629" w:rsidRDefault="00331629" w14:paraId="4CE3F4B0" w14:textId="77777777">
      <w:pPr>
        <w:rPr>
          <w:rFonts w:ascii="Times New Roman" w:hAnsi="Times New Roman" w:eastAsia="Times New Roman" w:cs="Times New Roman"/>
        </w:rPr>
      </w:pPr>
      <w:r>
        <w:rPr>
          <w:rFonts w:ascii="Times New Roman" w:hAnsi="Times New Roman" w:eastAsia="Times New Roman" w:cs="Times New Roman"/>
        </w:rPr>
        <w:lastRenderedPageBreak/>
        <w:t>Presented in this paper is</w:t>
      </w:r>
      <w:r w:rsidRPr="00AD0D76">
        <w:rPr>
          <w:rFonts w:ascii="Times New Roman" w:hAnsi="Times New Roman" w:eastAsia="Times New Roman" w:cs="Times New Roman"/>
        </w:rPr>
        <w:t xml:space="preserve"> a method for automated weld path generation for a 6DOF co-bot arm using random sample consensus (RANSAC) and iterative closest point (ICP) workpiece </w:t>
      </w:r>
      <w:r>
        <w:rPr>
          <w:rFonts w:ascii="Times New Roman" w:hAnsi="Times New Roman" w:eastAsia="Times New Roman" w:cs="Times New Roman"/>
        </w:rPr>
        <w:t>localization</w:t>
      </w:r>
      <w:r w:rsidRPr="00AD0D76">
        <w:rPr>
          <w:rFonts w:ascii="Times New Roman" w:hAnsi="Times New Roman" w:eastAsia="Times New Roman" w:cs="Times New Roman"/>
        </w:rPr>
        <w:t xml:space="preserve"> </w:t>
      </w:r>
      <w:r>
        <w:rPr>
          <w:rFonts w:ascii="Times New Roman" w:hAnsi="Times New Roman" w:eastAsia="Times New Roman" w:cs="Times New Roman"/>
        </w:rPr>
        <w:t>implemented</w:t>
      </w:r>
      <w:r w:rsidRPr="00AD0D76">
        <w:rPr>
          <w:rFonts w:ascii="Times New Roman" w:hAnsi="Times New Roman" w:eastAsia="Times New Roman" w:cs="Times New Roman"/>
        </w:rPr>
        <w:t xml:space="preserve"> </w:t>
      </w:r>
      <w:r>
        <w:rPr>
          <w:rFonts w:ascii="Times New Roman" w:hAnsi="Times New Roman" w:eastAsia="Times New Roman" w:cs="Times New Roman"/>
        </w:rPr>
        <w:t>using</w:t>
      </w:r>
      <w:r w:rsidRPr="00AD0D76">
        <w:rPr>
          <w:rFonts w:ascii="Times New Roman" w:hAnsi="Times New Roman" w:eastAsia="Times New Roman" w:cs="Times New Roman"/>
        </w:rPr>
        <w:t xml:space="preserve"> </w:t>
      </w:r>
      <w:r>
        <w:rPr>
          <w:rFonts w:ascii="Times New Roman" w:hAnsi="Times New Roman" w:eastAsia="Times New Roman" w:cs="Times New Roman"/>
        </w:rPr>
        <w:t xml:space="preserve">the Robot Operating System (ROS) and the </w:t>
      </w:r>
      <w:r w:rsidRPr="00AD0D76">
        <w:rPr>
          <w:rFonts w:ascii="Times New Roman" w:hAnsi="Times New Roman" w:eastAsia="Times New Roman" w:cs="Times New Roman"/>
        </w:rPr>
        <w:t xml:space="preserve">Point Cloud Library (PCL). </w:t>
      </w:r>
      <w:r w:rsidRPr="00E312A1">
        <w:rPr>
          <w:rFonts w:ascii="Times New Roman" w:hAnsi="Times New Roman" w:eastAsia="Times New Roman" w:cs="Times New Roman"/>
        </w:rPr>
        <w:t xml:space="preserve">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ability to integrate with ROS, and it includes example code and standard data sets that can be used for comparison repeatability in research. </w:t>
      </w:r>
    </w:p>
    <w:p w:rsidR="00331629" w:rsidP="00331629" w:rsidRDefault="00331629" w14:paraId="602ED874" w14:textId="77777777">
      <w:pPr>
        <w:rPr>
          <w:rFonts w:ascii="Times New Roman" w:hAnsi="Times New Roman" w:eastAsia="Times New Roman" w:cs="Times New Roman"/>
        </w:rPr>
      </w:pPr>
      <w:r w:rsidRPr="00AD0D76">
        <w:rPr>
          <w:rFonts w:ascii="Times New Roman" w:hAnsi="Times New Roman" w:eastAsia="Times New Roman" w:cs="Times New Roman"/>
        </w:rPr>
        <w:t>This work employs a collection of these algorithms to locate, or register, a point cloud representing the workpiece in a point cloud of the working environment collected by a L</w:t>
      </w:r>
      <w:r>
        <w:rPr>
          <w:rFonts w:ascii="Times New Roman" w:hAnsi="Times New Roman" w:eastAsia="Times New Roman" w:cs="Times New Roman"/>
        </w:rPr>
        <w:t>i</w:t>
      </w:r>
      <w:r w:rsidRPr="00AD0D76">
        <w:rPr>
          <w:rFonts w:ascii="Times New Roman" w:hAnsi="Times New Roman" w:eastAsia="Times New Roman" w:cs="Times New Roman"/>
        </w:rPr>
        <w:t>DAR scanner located on the robot. Once the known part is located with respect to a fixed frame, an automated weld path generation routine is used to plan a weld tool-path offline.</w:t>
      </w:r>
      <w:r>
        <w:rPr>
          <w:rFonts w:ascii="Times New Roman" w:hAnsi="Times New Roman" w:eastAsia="Times New Roman" w:cs="Times New Roman"/>
        </w:rPr>
        <w:t xml:space="preserve"> Two example welding applications</w:t>
      </w:r>
      <w:r w:rsidRPr="00AD0D76">
        <w:rPr>
          <w:rFonts w:ascii="Times New Roman" w:hAnsi="Times New Roman" w:eastAsia="Times New Roman" w:cs="Times New Roman"/>
        </w:rPr>
        <w:t xml:space="preserve"> </w:t>
      </w:r>
      <w:r>
        <w:rPr>
          <w:rFonts w:ascii="Times New Roman" w:hAnsi="Times New Roman" w:eastAsia="Times New Roman" w:cs="Times New Roman"/>
        </w:rPr>
        <w:t>are presented. In the first, a square tube</w:t>
      </w:r>
      <w:r w:rsidRPr="00AD0D76">
        <w:rPr>
          <w:rFonts w:ascii="Times New Roman" w:hAnsi="Times New Roman" w:eastAsia="Times New Roman" w:cs="Times New Roman"/>
        </w:rPr>
        <w:t xml:space="preserve"> is joined to a flat plate through weldment</w:t>
      </w:r>
      <w:r>
        <w:rPr>
          <w:rFonts w:ascii="Times New Roman" w:hAnsi="Times New Roman" w:eastAsia="Times New Roman" w:cs="Times New Roman"/>
        </w:rPr>
        <w:t>. In the second, two square tubes are joined orthogonally to each other to form a tee. Simulations of both applications are</w:t>
      </w:r>
      <w:r w:rsidRPr="00AD0D76">
        <w:rPr>
          <w:rFonts w:ascii="Times New Roman" w:hAnsi="Times New Roman" w:eastAsia="Times New Roman" w:cs="Times New Roman"/>
        </w:rPr>
        <w:t xml:space="preserve"> investigated and a physical implementation of the method is demonstrated using a </w:t>
      </w:r>
      <w:r>
        <w:rPr>
          <w:rFonts w:ascii="Times New Roman" w:hAnsi="Times New Roman" w:eastAsia="Times New Roman" w:cs="Times New Roman"/>
        </w:rPr>
        <w:t>2</w:t>
      </w:r>
      <w:r w:rsidRPr="00AD0D76">
        <w:rPr>
          <w:rFonts w:ascii="Times New Roman" w:hAnsi="Times New Roman" w:eastAsia="Times New Roman" w:cs="Times New Roman"/>
        </w:rPr>
        <w:t>D LIDAR mounted to a 6DOF co-bot carrying a MIG welding torch</w:t>
      </w:r>
      <w:r>
        <w:rPr>
          <w:rFonts w:ascii="Times New Roman" w:hAnsi="Times New Roman" w:eastAsia="Times New Roman" w:cs="Times New Roman"/>
        </w:rPr>
        <w:t xml:space="preserve"> which can be seen below in Figure 1.</w:t>
      </w:r>
    </w:p>
    <w:p w:rsidR="00331629" w:rsidP="00331629" w:rsidRDefault="00331629" w14:paraId="0032D627" w14:textId="77777777">
      <w:pPr>
        <w:keepNext/>
        <w:jc w:val="center"/>
      </w:pPr>
      <w:r w:rsidR="00331629">
        <w:drawing>
          <wp:inline wp14:editId="76C5F14E" wp14:anchorId="506AF7ED">
            <wp:extent cx="2785745" cy="2466340"/>
            <wp:effectExtent l="0" t="0" r="0" b="0"/>
            <wp:docPr id="3" name="Picture 3" title=""/>
            <wp:cNvGraphicFramePr>
              <a:graphicFrameLocks/>
            </wp:cNvGraphicFramePr>
            <a:graphic>
              <a:graphicData uri="http://schemas.openxmlformats.org/drawingml/2006/picture">
                <pic:pic>
                  <pic:nvPicPr>
                    <pic:cNvPr id="0" name="Picture 3"/>
                    <pic:cNvPicPr/>
                  </pic:nvPicPr>
                  <pic:blipFill>
                    <a:blip r:embed="Rde5642bde4674c5f">
                      <a:extLst xmlns:a="http://schemas.openxmlformats.org/drawingml/2006/main">
                        <a:ext uri="{28A0092B-C50C-407E-A947-70E740481C1C}">
                          <a14:useLocalDpi xmlns:a14="http://schemas.microsoft.com/office/drawing/2010/main"/>
                        </a:ext>
                      </a:extLst>
                    </a:blip>
                    <a:stretch>
                      <a:fillRect/>
                    </a:stretch>
                  </pic:blipFill>
                  <pic:spPr>
                    <a:xfrm rot="0" flipH="0" flipV="0">
                      <a:off x="0" y="0"/>
                      <a:ext cx="2785745" cy="2466340"/>
                    </a:xfrm>
                    <a:prstGeom prst="rect">
                      <a:avLst/>
                    </a:prstGeom>
                  </pic:spPr>
                </pic:pic>
              </a:graphicData>
            </a:graphic>
          </wp:inline>
        </w:drawing>
      </w:r>
    </w:p>
    <w:p w:rsidR="00331629" w:rsidP="00331629" w:rsidRDefault="00331629" w14:paraId="394E3AE2" w14:textId="77777777">
      <w:pPr>
        <w:pStyle w:val="Caption"/>
        <w:jc w:val="center"/>
      </w:pPr>
      <w:r>
        <w:t xml:space="preserve">Figure </w:t>
      </w:r>
      <w:r>
        <w:fldChar w:fldCharType="begin"/>
      </w:r>
      <w:r>
        <w:instrText>SEQ Figure \* ARABIC</w:instrText>
      </w:r>
      <w:r>
        <w:fldChar w:fldCharType="separate"/>
      </w:r>
      <w:r>
        <w:rPr>
          <w:noProof/>
        </w:rPr>
        <w:t>1</w:t>
      </w:r>
      <w:r>
        <w:fldChar w:fldCharType="end"/>
      </w:r>
    </w:p>
    <w:p w:rsidR="00331629" w:rsidP="00331629" w:rsidRDefault="00331629" w14:paraId="0935CA18" w14:textId="77777777">
      <w:pPr>
        <w:rPr>
          <w:rFonts w:ascii="Times New Roman" w:hAnsi="Times New Roman" w:eastAsia="Times New Roman" w:cs="Times New Roman"/>
        </w:rPr>
      </w:pPr>
    </w:p>
    <w:p w:rsidR="00331629" w:rsidP="00331629" w:rsidRDefault="00331629" w14:paraId="6F96C259" w14:textId="77777777">
      <w:pPr>
        <w:rPr>
          <w:rFonts w:ascii="Times New Roman" w:hAnsi="Times New Roman" w:eastAsia="Times New Roman" w:cs="Times New Roman"/>
        </w:rPr>
      </w:pPr>
      <w:r>
        <w:rPr>
          <w:rFonts w:ascii="Times New Roman" w:hAnsi="Times New Roman" w:eastAsia="Times New Roman" w:cs="Times New Roman"/>
        </w:rPr>
        <w:t xml:space="preserve">Environment sensing devices which generate 3D points are frequently used in the mobile robotics industry, and improved sensors are being developed with the increased demand [5] for automation in manufacturing and transportation. A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rPr>
          <w:rFonts w:ascii="Times New Roman" w:hAnsi="Times New Roman" w:eastAsia="Times New Roman" w:cs="Times New Roman"/>
        </w:rPr>
        <w:t>pointclouds</w:t>
      </w:r>
      <w:proofErr w:type="spellEnd"/>
      <w:r>
        <w:rPr>
          <w:rFonts w:ascii="Times New Roman" w:hAnsi="Times New Roman" w:eastAsia="Times New Roman" w:cs="Times New Roman"/>
        </w:rPr>
        <w:t xml:space="preserve"> [5]. Common programming languages (C++, Python, MATLAB) support integration of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data with various libraries (PCL, OpenCV) and software frameworks (ROS). </w:t>
      </w:r>
    </w:p>
    <w:p w:rsidR="00331629" w:rsidP="00331629" w:rsidRDefault="00331629" w14:paraId="05AAC30D" w14:textId="77777777">
      <w:pPr>
        <w:rPr>
          <w:rFonts w:ascii="Times New Roman" w:hAnsi="Times New Roman" w:eastAsia="Times New Roman" w:cs="Times New Roman"/>
        </w:rPr>
      </w:pPr>
      <w:r>
        <w:rPr>
          <w:rFonts w:ascii="Times New Roman" w:hAnsi="Times New Roman" w:eastAsia="Times New Roman" w:cs="Times New Roman"/>
        </w:rPr>
        <w:t xml:space="preserve">The geometrical data, or features, stored in a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contain the locations of the boundaries of a solid object. Features may also include point </w:t>
      </w:r>
      <w:proofErr w:type="spellStart"/>
      <w:r>
        <w:rPr>
          <w:rFonts w:ascii="Times New Roman" w:hAnsi="Times New Roman" w:eastAsia="Times New Roman" w:cs="Times New Roman"/>
        </w:rPr>
        <w:t>normals</w:t>
      </w:r>
      <w:proofErr w:type="spellEnd"/>
      <w:r>
        <w:rPr>
          <w:rFonts w:ascii="Times New Roman" w:hAnsi="Times New Roman" w:eastAsia="Times New Roman" w:cs="Times New Roman"/>
        </w:rPr>
        <w:t xml:space="preserve"> which can be measured or inferred from the feature locations. Non-geometrical data such as color or other surface properties that are independent of the </w:t>
      </w:r>
      <w:r>
        <w:rPr>
          <w:rFonts w:ascii="Times New Roman" w:hAnsi="Times New Roman" w:eastAsia="Times New Roman" w:cs="Times New Roman"/>
        </w:rPr>
        <w:lastRenderedPageBreak/>
        <w:t xml:space="preserve">transformations between features are known as descriptors [13]. Descriptors are also used in </w:t>
      </w:r>
      <w:proofErr w:type="gramStart"/>
      <w:r>
        <w:rPr>
          <w:rFonts w:ascii="Times New Roman" w:hAnsi="Times New Roman" w:eastAsia="Times New Roman" w:cs="Times New Roman"/>
        </w:rPr>
        <w:t>feature based</w:t>
      </w:r>
      <w:proofErr w:type="gramEnd"/>
      <w:r>
        <w:rPr>
          <w:rFonts w:ascii="Times New Roman" w:hAnsi="Times New Roman" w:eastAsia="Times New Roman" w:cs="Times New Roman"/>
        </w:rPr>
        <w:t xml:space="preserve"> registration methods, which primarily depend on unique, descriptive features in order to obtain a match between </w:t>
      </w:r>
      <w:proofErr w:type="spellStart"/>
      <w:r>
        <w:rPr>
          <w:rFonts w:ascii="Times New Roman" w:hAnsi="Times New Roman" w:eastAsia="Times New Roman" w:cs="Times New Roman"/>
        </w:rPr>
        <w:t>pointclouds</w:t>
      </w:r>
      <w:proofErr w:type="spellEnd"/>
      <w:r>
        <w:rPr>
          <w:rFonts w:ascii="Times New Roman" w:hAnsi="Times New Roman" w:eastAsia="Times New Roman" w:cs="Times New Roman"/>
        </w:rPr>
        <w:t xml:space="preserve"> [6].  These two types of data contained in a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are stored separate because they are different in nature and are processed differently in algorithms such as segmentation or registration.        </w:t>
      </w:r>
    </w:p>
    <w:p w:rsidR="00331629" w:rsidP="00331629" w:rsidRDefault="00331629" w14:paraId="030980CD" w14:textId="77777777">
      <w:pPr>
        <w:rPr>
          <w:rFonts w:ascii="Times New Roman" w:hAnsi="Times New Roman" w:eastAsia="Times New Roman" w:cs="Times New Roman"/>
        </w:rPr>
      </w:pPr>
    </w:p>
    <w:p w:rsidR="00331629" w:rsidP="00331629" w:rsidRDefault="00331629" w14:paraId="1E9ED8FE" w14:textId="77777777">
      <w:pPr>
        <w:rPr>
          <w:rFonts w:ascii="Times New Roman" w:hAnsi="Times New Roman" w:eastAsia="Times New Roman" w:cs="Times New Roman"/>
        </w:rPr>
      </w:pPr>
    </w:p>
    <w:p w:rsidR="00331629" w:rsidP="00331629" w:rsidRDefault="00331629" w14:paraId="4EF75BAC" w14:textId="77777777">
      <w:pPr>
        <w:pStyle w:val="Caption"/>
      </w:pPr>
      <w:r w:rsidRPr="00E34298">
        <w:rPr>
          <w:noProof/>
          <w:color w:val="BFBFBF" w:themeColor="background1" w:themeShade="BF"/>
        </w:rPr>
        <mc:AlternateContent>
          <mc:Choice Requires="wpc">
            <w:drawing>
              <wp:inline distT="0" distB="0" distL="0" distR="0" wp14:anchorId="110F6808" wp14:editId="1716BC52">
                <wp:extent cx="5990590" cy="6517083"/>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453422" y="199589"/>
                            <a:ext cx="2113434" cy="1511995"/>
                            <a:chOff x="714090" y="294238"/>
                            <a:chExt cx="2113434" cy="1511995"/>
                          </a:xfrm>
                        </wpg:grpSpPr>
                        <wps:wsp>
                          <wps:cNvPr id="11" name="Flowchart: Process 11"/>
                          <wps:cNvSpPr/>
                          <wps:spPr>
                            <a:xfrm>
                              <a:off x="714090" y="294238"/>
                              <a:ext cx="2113434" cy="15119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103895" y="366978"/>
                              <a:ext cx="1351233" cy="290630"/>
                            </a:xfrm>
                            <a:prstGeom prst="rect">
                              <a:avLst/>
                            </a:prstGeom>
                            <a:solidFill>
                              <a:schemeClr val="lt1"/>
                            </a:solidFill>
                            <a:ln w="6350">
                              <a:solidFill>
                                <a:prstClr val="black"/>
                              </a:solidFill>
                            </a:ln>
                          </wps:spPr>
                          <wps:txbx>
                            <w:txbxContent>
                              <w:p w:rsidR="00331629" w:rsidP="00331629" w:rsidRDefault="00331629" w14:paraId="3E54B3B0" w14:textId="77777777">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Flowchart: Process 23"/>
                          <wps:cNvSpPr/>
                          <wps:spPr>
                            <a:xfrm>
                              <a:off x="910502" y="710658"/>
                              <a:ext cx="1806838" cy="4527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1629" w:rsidP="00331629" w:rsidRDefault="00331629" w14:paraId="527E38D5" w14:textId="77777777">
                                <w:pPr>
                                  <w:contextualSpacing/>
                                </w:pPr>
                                <w:r>
                                  <w:t xml:space="preserve">Workpiece CAD </w:t>
                                </w:r>
                              </w:p>
                              <w:p w:rsidR="00331629" w:rsidP="00331629" w:rsidRDefault="00331629" w14:paraId="4F5731AC" w14:textId="77777777">
                                <w:pPr>
                                  <w:contextualSpacing/>
                                </w:pPr>
                                <w:r>
                                  <w:t>Model Generation</w:t>
                                </w:r>
                              </w:p>
                              <w:p w:rsidR="00331629" w:rsidP="00331629" w:rsidRDefault="00331629" w14:paraId="5F197BB5"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Graphic 27" descr="Cube outline"/>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063900" y="696530"/>
                              <a:ext cx="497516" cy="497516"/>
                            </a:xfrm>
                            <a:prstGeom prst="rect">
                              <a:avLst/>
                            </a:prstGeom>
                          </pic:spPr>
                        </pic:pic>
                        <wps:wsp>
                          <wps:cNvPr id="29" name="Flowchart: Process 29"/>
                          <wps:cNvSpPr/>
                          <wps:spPr>
                            <a:xfrm>
                              <a:off x="916329" y="1244795"/>
                              <a:ext cx="1801011" cy="43440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1629" w:rsidP="00331629" w:rsidRDefault="00331629" w14:paraId="6FABC1FE" w14:textId="77777777">
                                <w:pPr>
                                  <w:spacing w:line="257" w:lineRule="auto"/>
                                  <w:contextualSpacing/>
                                  <w:rPr>
                                    <w:rFonts w:eastAsia="Calibri"/>
                                  </w:rPr>
                                </w:pPr>
                                <w:r>
                                  <w:rPr>
                                    <w:rFonts w:eastAsia="Calibri"/>
                                  </w:rPr>
                                  <w:t xml:space="preserve">Conversion to </w:t>
                                </w:r>
                              </w:p>
                              <w:p w:rsidR="00331629" w:rsidP="00331629" w:rsidRDefault="00331629" w14:paraId="2B3E150D" w14:textId="77777777">
                                <w:pPr>
                                  <w:spacing w:line="257" w:lineRule="auto"/>
                                  <w:contextualSpacing/>
                                  <w:rPr>
                                    <w:rFonts w:eastAsia="Calibri"/>
                                  </w:rPr>
                                </w:pPr>
                                <w:proofErr w:type="spellStart"/>
                                <w:r>
                                  <w:rPr>
                                    <w:rFonts w:eastAsia="Calibri"/>
                                  </w:rPr>
                                  <w:t>Pointcloud</w:t>
                                </w:r>
                                <w:proofErr w:type="spellEnd"/>
                              </w:p>
                              <w:p w:rsidR="00331629" w:rsidP="00331629" w:rsidRDefault="00331629" w14:paraId="07BA5D3B" w14:textId="77777777">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 name="Graphic 24" descr="Cloud outline"/>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008486" y="1142723"/>
                              <a:ext cx="608546" cy="608546"/>
                            </a:xfrm>
                            <a:prstGeom prst="rect">
                              <a:avLst/>
                            </a:prstGeom>
                          </pic:spPr>
                        </pic:pic>
                      </wpg:wgp>
                      <wpg:wgp>
                        <wpg:cNvPr id="13" name="Group 13"/>
                        <wpg:cNvGrpSpPr/>
                        <wpg:grpSpPr>
                          <a:xfrm>
                            <a:off x="3172807" y="17271"/>
                            <a:ext cx="2455334" cy="1762728"/>
                            <a:chOff x="3157816" y="79647"/>
                            <a:chExt cx="2455334" cy="1762728"/>
                          </a:xfrm>
                        </wpg:grpSpPr>
                        <wps:wsp>
                          <wps:cNvPr id="14" name="Flowchart: Process 14"/>
                          <wps:cNvSpPr/>
                          <wps:spPr>
                            <a:xfrm>
                              <a:off x="3157816" y="79647"/>
                              <a:ext cx="2455334" cy="1762728"/>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12"/>
                          <wps:cNvSpPr txBox="1"/>
                          <wps:spPr>
                            <a:xfrm>
                              <a:off x="3491917" y="213083"/>
                              <a:ext cx="1797454" cy="290195"/>
                            </a:xfrm>
                            <a:prstGeom prst="rect">
                              <a:avLst/>
                            </a:prstGeom>
                            <a:solidFill>
                              <a:schemeClr val="lt1"/>
                            </a:solidFill>
                            <a:ln w="6350">
                              <a:solidFill>
                                <a:prstClr val="black"/>
                              </a:solidFill>
                            </a:ln>
                          </wps:spPr>
                          <wps:txbx>
                            <w:txbxContent>
                              <w:p w:rsidR="00331629" w:rsidP="00331629" w:rsidRDefault="00331629" w14:paraId="13975B2E" w14:textId="77777777">
                                <w:pPr>
                                  <w:spacing w:line="256" w:lineRule="auto"/>
                                  <w:rPr>
                                    <w:rFonts w:ascii="Calibri" w:hAnsi="Calibri" w:eastAsia="Calibri"/>
                                  </w:rPr>
                                </w:pPr>
                                <w:r>
                                  <w:rPr>
                                    <w:rFonts w:ascii="Calibri" w:hAnsi="Calibri" w:eastAsia="Calibri"/>
                                  </w:rPr>
                                  <w:t xml:space="preserve">Workspace Sensing Stage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Flowchart: Process 35"/>
                          <wps:cNvSpPr/>
                          <wps:spPr>
                            <a:xfrm>
                              <a:off x="3256668" y="565727"/>
                              <a:ext cx="2221017" cy="561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1629" w:rsidP="00331629" w:rsidRDefault="00331629" w14:paraId="3091B6C6" w14:textId="77777777">
                                <w:pPr>
                                  <w:spacing w:line="257" w:lineRule="auto"/>
                                  <w:contextualSpacing/>
                                  <w:rPr>
                                    <w:rFonts w:eastAsia="Calibri"/>
                                  </w:rPr>
                                </w:pPr>
                                <w:r>
                                  <w:rPr>
                                    <w:rFonts w:eastAsia="Calibri"/>
                                  </w:rPr>
                                  <w:t xml:space="preserve">Collection of </w:t>
                                </w:r>
                              </w:p>
                              <w:p w:rsidR="00331629" w:rsidP="00331629" w:rsidRDefault="00331629" w14:paraId="611D9335" w14:textId="77777777">
                                <w:pPr>
                                  <w:spacing w:line="257" w:lineRule="auto"/>
                                  <w:contextualSpacing/>
                                  <w:rPr>
                                    <w:rFonts w:eastAsia="Calibri"/>
                                  </w:rPr>
                                </w:pPr>
                                <w:r>
                                  <w:rPr>
                                    <w:rFonts w:eastAsia="Calibri"/>
                                  </w:rPr>
                                  <w:t>2D LiDAR Scans</w:t>
                                </w:r>
                              </w:p>
                              <w:p w:rsidR="00331629" w:rsidP="00331629" w:rsidRDefault="00331629" w14:paraId="46A54AD2" w14:textId="77777777">
                                <w:pPr>
                                  <w:spacing w:line="256" w:lineRule="auto"/>
                                  <w:rPr>
                                    <w:rFonts w:eastAsia="Calibri"/>
                                  </w:rPr>
                                </w:pPr>
                              </w:p>
                              <w:p w:rsidR="00331629" w:rsidP="00331629" w:rsidRDefault="00331629" w14:paraId="4E3429B6" w14:textId="77777777">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4318503" y="497939"/>
                              <a:ext cx="1003047" cy="650161"/>
                              <a:chOff x="4402912" y="358015"/>
                              <a:chExt cx="1129796" cy="741430"/>
                            </a:xfrm>
                          </wpg:grpSpPr>
                          <pic:pic xmlns:pic="http://schemas.openxmlformats.org/drawingml/2006/picture">
                            <pic:nvPicPr>
                              <pic:cNvPr id="34" name="Graphic 34" descr="Robot Hand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4402912" y="486659"/>
                                <a:ext cx="612786" cy="612786"/>
                              </a:xfrm>
                              <a:prstGeom prst="rect">
                                <a:avLst/>
                              </a:prstGeom>
                            </pic:spPr>
                          </pic:pic>
                          <pic:pic xmlns:pic="http://schemas.openxmlformats.org/drawingml/2006/picture">
                            <pic:nvPicPr>
                              <pic:cNvPr id="33" name="Graphic 33" descr="Eye outline"/>
                              <pic:cNvPicPr>
                                <a:picLocks noChangeAspect="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4766625" y="358015"/>
                                <a:ext cx="412432" cy="412432"/>
                              </a:xfrm>
                              <a:prstGeom prst="rect">
                                <a:avLst/>
                              </a:prstGeom>
                            </pic:spPr>
                          </pic:pic>
                          <pic:pic xmlns:pic="http://schemas.openxmlformats.org/drawingml/2006/picture">
                            <pic:nvPicPr>
                              <pic:cNvPr id="26" name="Graphic 26" descr="Cube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5015698" y="582435"/>
                                <a:ext cx="517010" cy="517010"/>
                              </a:xfrm>
                              <a:prstGeom prst="rect">
                                <a:avLst/>
                              </a:prstGeom>
                            </pic:spPr>
                          </pic:pic>
                        </wpg:grpSp>
                        <wps:wsp>
                          <wps:cNvPr id="49" name="Flowchart: Process 49"/>
                          <wps:cNvSpPr/>
                          <wps:spPr>
                            <a:xfrm>
                              <a:off x="3264936" y="1187285"/>
                              <a:ext cx="2220806" cy="53287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1629" w:rsidP="00331629" w:rsidRDefault="00331629" w14:paraId="423119A3" w14:textId="77777777">
                                <w:pPr>
                                  <w:spacing w:line="257" w:lineRule="auto"/>
                                  <w:contextualSpacing/>
                                  <w:rPr>
                                    <w:rFonts w:eastAsia="Calibri"/>
                                  </w:rPr>
                                </w:pPr>
                                <w:r>
                                  <w:rPr>
                                    <w:rFonts w:eastAsia="Calibri"/>
                                  </w:rPr>
                                  <w:t xml:space="preserve">Conversion to </w:t>
                                </w:r>
                              </w:p>
                              <w:p w:rsidR="00331629" w:rsidP="00331629" w:rsidRDefault="00331629" w14:paraId="70B158FB" w14:textId="77777777">
                                <w:pPr>
                                  <w:spacing w:line="257" w:lineRule="auto"/>
                                  <w:contextualSpacing/>
                                  <w:rPr>
                                    <w:rFonts w:eastAsia="Calibri"/>
                                  </w:rPr>
                                </w:pPr>
                                <w:proofErr w:type="spellStart"/>
                                <w:r>
                                  <w:rPr>
                                    <w:rFonts w:eastAsia="Calibri"/>
                                  </w:rPr>
                                  <w:t>Pointcloud</w:t>
                                </w:r>
                                <w:proofErr w:type="spellEnd"/>
                              </w:p>
                              <w:p w:rsidR="00331629" w:rsidP="00331629" w:rsidRDefault="00331629" w14:paraId="5EAF7C0F" w14:textId="77777777">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Graphic 25" descr="Cloud with solid fill"/>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473704" y="1112640"/>
                              <a:ext cx="698742" cy="653382"/>
                            </a:xfrm>
                            <a:prstGeom prst="rect">
                              <a:avLst/>
                            </a:prstGeom>
                          </pic:spPr>
                        </pic:pic>
                      </wpg:wgp>
                      <wpg:wgp>
                        <wpg:cNvPr id="5" name="Group 5"/>
                        <wpg:cNvGrpSpPr/>
                        <wpg:grpSpPr>
                          <a:xfrm>
                            <a:off x="1677614" y="4560806"/>
                            <a:ext cx="2753969" cy="1730716"/>
                            <a:chOff x="1586461" y="5050094"/>
                            <a:chExt cx="2753969" cy="1730716"/>
                          </a:xfrm>
                        </wpg:grpSpPr>
                        <wps:wsp>
                          <wps:cNvPr id="19" name="Flowchart: Process 19"/>
                          <wps:cNvSpPr/>
                          <wps:spPr>
                            <a:xfrm>
                              <a:off x="1586461" y="5050094"/>
                              <a:ext cx="2753969" cy="1730716"/>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31629" w:rsidP="00331629" w:rsidRDefault="00331629" w14:paraId="0D37346D" w14:textId="77777777"/>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Text Box 12"/>
                          <wps:cNvSpPr txBox="1"/>
                          <wps:spPr>
                            <a:xfrm>
                              <a:off x="2272012" y="5138162"/>
                              <a:ext cx="1165604" cy="288925"/>
                            </a:xfrm>
                            <a:prstGeom prst="rect">
                              <a:avLst/>
                            </a:prstGeom>
                            <a:solidFill>
                              <a:schemeClr val="lt1"/>
                            </a:solidFill>
                            <a:ln w="6350">
                              <a:solidFill>
                                <a:prstClr val="black"/>
                              </a:solidFill>
                            </a:ln>
                          </wps:spPr>
                          <wps:txbx>
                            <w:txbxContent>
                              <w:p w:rsidR="00331629" w:rsidP="00331629" w:rsidRDefault="00331629" w14:paraId="19E2FF6F" w14:textId="77777777">
                                <w:pPr>
                                  <w:spacing w:line="252" w:lineRule="auto"/>
                                  <w:rPr>
                                    <w:rFonts w:ascii="Calibri" w:hAnsi="Calibri" w:eastAsia="Calibri"/>
                                  </w:rPr>
                                </w:pPr>
                                <w:r>
                                  <w:rPr>
                                    <w:rFonts w:ascii="Calibri" w:hAnsi="Calibri" w:eastAsia="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Flowchart: Process 53"/>
                          <wps:cNvSpPr/>
                          <wps:spPr>
                            <a:xfrm>
                              <a:off x="1692235" y="5519252"/>
                              <a:ext cx="2558528" cy="50153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1629" w:rsidP="00331629" w:rsidRDefault="00331629" w14:paraId="346E03E4" w14:textId="77777777">
                                <w:pPr>
                                  <w:spacing w:line="252" w:lineRule="auto"/>
                                  <w:contextualSpacing/>
                                  <w:rPr>
                                    <w:rFonts w:eastAsia="Calibri"/>
                                  </w:rPr>
                                </w:pPr>
                                <w:r>
                                  <w:rPr>
                                    <w:rFonts w:eastAsia="Calibri"/>
                                  </w:rPr>
                                  <w:t xml:space="preserve">Weld Seam </w:t>
                                </w:r>
                              </w:p>
                              <w:p w:rsidR="00331629" w:rsidP="00331629" w:rsidRDefault="00331629" w14:paraId="7B980F00" w14:textId="77777777">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Flowchart: Process 57"/>
                          <wps:cNvSpPr/>
                          <wps:spPr>
                            <a:xfrm>
                              <a:off x="1684247" y="6186140"/>
                              <a:ext cx="2540000" cy="4640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1629" w:rsidP="00331629" w:rsidRDefault="00331629" w14:paraId="138476A7" w14:textId="77777777">
                                <w:pPr>
                                  <w:spacing w:line="252" w:lineRule="auto"/>
                                  <w:contextualSpacing/>
                                  <w:rPr>
                                    <w:rFonts w:eastAsia="Calibri"/>
                                  </w:rPr>
                                </w:pPr>
                                <w:r>
                                  <w:rPr>
                                    <w:rFonts w:eastAsia="Calibri"/>
                                  </w:rPr>
                                  <w:t>Joint Velocity</w:t>
                                </w:r>
                              </w:p>
                              <w:p w:rsidR="00331629" w:rsidP="00331629" w:rsidRDefault="00331629" w14:paraId="5BC89DB0" w14:textId="77777777">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8" name="Group 18"/>
                        <wpg:cNvGrpSpPr/>
                        <wpg:grpSpPr>
                          <a:xfrm>
                            <a:off x="1582012" y="2236147"/>
                            <a:ext cx="2871215" cy="2158439"/>
                            <a:chOff x="1586539" y="2335793"/>
                            <a:chExt cx="2871215" cy="2158439"/>
                          </a:xfrm>
                        </wpg:grpSpPr>
                        <wps:wsp>
                          <wps:cNvPr id="16" name="Flowchart: Process 16"/>
                          <wps:cNvSpPr/>
                          <wps:spPr>
                            <a:xfrm>
                              <a:off x="1586539" y="2335793"/>
                              <a:ext cx="2871215" cy="2152061"/>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2"/>
                          <wps:cNvSpPr txBox="1"/>
                          <wps:spPr>
                            <a:xfrm>
                              <a:off x="2184703" y="2426165"/>
                              <a:ext cx="1593767" cy="289560"/>
                            </a:xfrm>
                            <a:prstGeom prst="rect">
                              <a:avLst/>
                            </a:prstGeom>
                            <a:solidFill>
                              <a:schemeClr val="lt1"/>
                            </a:solidFill>
                            <a:ln w="6350">
                              <a:solidFill>
                                <a:prstClr val="black"/>
                              </a:solidFill>
                            </a:ln>
                          </wps:spPr>
                          <wps:txbx>
                            <w:txbxContent>
                              <w:p w:rsidR="00331629" w:rsidP="00331629" w:rsidRDefault="00331629" w14:paraId="3A564B8B" w14:textId="77777777">
                                <w:pPr>
                                  <w:spacing w:line="254" w:lineRule="auto"/>
                                  <w:rPr>
                                    <w:rFonts w:ascii="Calibri" w:hAnsi="Calibri" w:eastAsia="Calibri"/>
                                  </w:rPr>
                                </w:pPr>
                                <w:r>
                                  <w:rPr>
                                    <w:rFonts w:ascii="Calibri" w:hAnsi="Calibri" w:eastAsia="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Flowchart: Process 39"/>
                          <wps:cNvSpPr/>
                          <wps:spPr>
                            <a:xfrm>
                              <a:off x="1769250" y="2785893"/>
                              <a:ext cx="2539740" cy="4759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1629" w:rsidP="00331629" w:rsidRDefault="00331629" w14:paraId="1B9CEED6" w14:textId="77777777">
                                <w:pPr>
                                  <w:spacing w:line="257" w:lineRule="auto"/>
                                  <w:contextualSpacing/>
                                  <w:rPr>
                                    <w:rFonts w:eastAsia="Calibri"/>
                                  </w:rPr>
                                </w:pPr>
                                <w:r>
                                  <w:rPr>
                                    <w:rFonts w:eastAsia="Calibri"/>
                                  </w:rPr>
                                  <w:t xml:space="preserve">Voxel </w:t>
                                </w:r>
                              </w:p>
                              <w:p w:rsidR="00331629" w:rsidP="00331629" w:rsidRDefault="00331629" w14:paraId="6E834B53" w14:textId="77777777">
                                <w:pPr>
                                  <w:spacing w:line="257" w:lineRule="auto"/>
                                  <w:contextualSpacing/>
                                  <w:rPr>
                                    <w:rFonts w:eastAsia="Calibri"/>
                                  </w:rPr>
                                </w:pPr>
                                <w:r>
                                  <w:rPr>
                                    <w:rFonts w:eastAsia="Calibri"/>
                                  </w:rPr>
                                  <w:t>Filtering</w:t>
                                </w:r>
                              </w:p>
                              <w:p w:rsidR="00331629" w:rsidP="00331629" w:rsidRDefault="00331629" w14:paraId="3DEDA936" w14:textId="77777777">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Process 40"/>
                          <wps:cNvSpPr/>
                          <wps:spPr>
                            <a:xfrm>
                              <a:off x="1769250" y="3323316"/>
                              <a:ext cx="2534500" cy="4912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1629" w:rsidP="00331629" w:rsidRDefault="00331629" w14:paraId="61815269" w14:textId="77777777">
                                <w:pPr>
                                  <w:spacing w:line="254" w:lineRule="auto"/>
                                  <w:contextualSpacing/>
                                  <w:rPr>
                                    <w:rFonts w:eastAsia="Calibri"/>
                                  </w:rPr>
                                </w:pPr>
                                <w:r>
                                  <w:rPr>
                                    <w:rFonts w:eastAsia="Calibri"/>
                                  </w:rPr>
                                  <w:t xml:space="preserve">RANSAC </w:t>
                                </w:r>
                              </w:p>
                              <w:p w:rsidR="00331629" w:rsidP="00331629" w:rsidRDefault="00331629" w14:paraId="39435F29" w14:textId="77777777">
                                <w:pPr>
                                  <w:spacing w:line="254" w:lineRule="auto"/>
                                  <w:contextualSpacing/>
                                  <w:rPr>
                                    <w:rFonts w:eastAsia="Calibri"/>
                                  </w:rPr>
                                </w:pPr>
                                <w:r>
                                  <w:rPr>
                                    <w:rFonts w:eastAsia="Calibri"/>
                                  </w:rPr>
                                  <w:t>Segmentation</w:t>
                                </w:r>
                              </w:p>
                              <w:p w:rsidR="00331629" w:rsidP="00331629" w:rsidRDefault="00331629" w14:paraId="68A679A4" w14:textId="77777777">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Process 42"/>
                          <wps:cNvSpPr/>
                          <wps:spPr>
                            <a:xfrm>
                              <a:off x="1767566" y="3878667"/>
                              <a:ext cx="2541424" cy="51591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31629" w:rsidP="00331629" w:rsidRDefault="00331629" w14:paraId="559568EF" w14:textId="77777777">
                                <w:pPr>
                                  <w:spacing w:line="252" w:lineRule="auto"/>
                                  <w:contextualSpacing/>
                                  <w:rPr>
                                    <w:rFonts w:eastAsia="Calibri"/>
                                  </w:rPr>
                                </w:pPr>
                                <w:r>
                                  <w:rPr>
                                    <w:rFonts w:eastAsia="Calibri"/>
                                  </w:rPr>
                                  <w:t xml:space="preserve">ICP </w:t>
                                </w:r>
                              </w:p>
                              <w:p w:rsidR="00331629" w:rsidP="00331629" w:rsidRDefault="00331629" w14:paraId="5FE7894A" w14:textId="77777777">
                                <w:pPr>
                                  <w:spacing w:line="252" w:lineRule="auto"/>
                                  <w:contextualSpacing/>
                                  <w:rPr>
                                    <w:rFonts w:eastAsia="Calibri"/>
                                  </w:rPr>
                                </w:pPr>
                                <w:r>
                                  <w:rPr>
                                    <w:rFonts w:eastAsia="Calibri"/>
                                  </w:rPr>
                                  <w:t>Registration</w:t>
                                </w:r>
                              </w:p>
                              <w:p w:rsidR="00331629" w:rsidP="00331629" w:rsidRDefault="00331629" w14:paraId="508ACE5F" w14:textId="77777777">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Graphic 70" descr="Layers Design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264936" y="3309795"/>
                              <a:ext cx="569186" cy="569186"/>
                            </a:xfrm>
                            <a:prstGeom prst="rect">
                              <a:avLst/>
                            </a:prstGeom>
                          </pic:spPr>
                        </pic:pic>
                        <wpg:grpSp>
                          <wpg:cNvPr id="76" name="Group 76"/>
                          <wpg:cNvGrpSpPr/>
                          <wpg:grpSpPr>
                            <a:xfrm>
                              <a:off x="2832051" y="3777733"/>
                              <a:ext cx="1439838" cy="716499"/>
                              <a:chOff x="2060813" y="5100499"/>
                              <a:chExt cx="1439838" cy="716499"/>
                            </a:xfrm>
                          </wpg:grpSpPr>
                          <pic:pic xmlns:pic="http://schemas.openxmlformats.org/drawingml/2006/picture">
                            <pic:nvPicPr>
                              <pic:cNvPr id="72" name="Graphic 59" descr="Transfer outlin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2610901" y="5187950"/>
                                <a:ext cx="322800" cy="269604"/>
                              </a:xfrm>
                              <a:prstGeom prst="rect">
                                <a:avLst/>
                              </a:prstGeom>
                            </pic:spPr>
                          </pic:pic>
                          <wpg:grpSp>
                            <wpg:cNvPr id="75" name="Group 75"/>
                            <wpg:cNvGrpSpPr/>
                            <wpg:grpSpPr>
                              <a:xfrm>
                                <a:off x="2060813" y="5100499"/>
                                <a:ext cx="1439838" cy="716499"/>
                                <a:chOff x="4844956" y="3722075"/>
                                <a:chExt cx="1439838" cy="716499"/>
                              </a:xfrm>
                            </wpg:grpSpPr>
                            <pic:pic xmlns:pic="http://schemas.openxmlformats.org/drawingml/2006/picture">
                              <pic:nvPicPr>
                                <pic:cNvPr id="73" name="Graphic 73" descr="Cloud with solid fill"/>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5568295" y="3722075"/>
                                  <a:ext cx="716499" cy="716499"/>
                                </a:xfrm>
                                <a:prstGeom prst="rect">
                                  <a:avLst/>
                                </a:prstGeom>
                              </pic:spPr>
                            </pic:pic>
                            <pic:pic xmlns:pic="http://schemas.openxmlformats.org/drawingml/2006/picture">
                              <pic:nvPicPr>
                                <pic:cNvPr id="74" name="Graphic 74" descr="Cloud outline"/>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4844956" y="3722075"/>
                                  <a:ext cx="710120" cy="710120"/>
                                </a:xfrm>
                                <a:prstGeom prst="rect">
                                  <a:avLst/>
                                </a:prstGeom>
                              </pic:spPr>
                            </pic:pic>
                          </wpg:grpSp>
                        </wpg:grpSp>
                      </wpg:wgp>
                      <pic:pic xmlns:pic="http://schemas.openxmlformats.org/drawingml/2006/picture">
                        <pic:nvPicPr>
                          <pic:cNvPr id="1" name="Graphic 1" descr="Cube outline"/>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722507" y="3216303"/>
                            <a:ext cx="513770" cy="513770"/>
                          </a:xfrm>
                          <a:prstGeom prst="rect">
                            <a:avLst/>
                          </a:prstGeom>
                        </pic:spPr>
                      </pic:pic>
                    </wpc:wpc>
                  </a:graphicData>
                </a:graphic>
              </wp:inline>
            </w:drawing>
          </mc:Choice>
          <mc:Fallback>
            <w:pict w14:anchorId="190DBAD5">
              <v:group id="Canvas 8" style="width:471.7pt;height:513.15pt;mso-position-horizontal-relative:char;mso-position-vertical-relative:line" coordsize="59905,65170" o:spid="_x0000_s1026" editas="canvas" w14:anchorId="110F6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59905;height:65170;visibility:visible;mso-wrap-style:square" filled="t" type="#_x0000_t75">
                  <v:fill o:detectmouseclick="t"/>
                  <v:path o:connecttype="none"/>
                </v:shape>
                <v:group id="Group 10" style="position:absolute;left:4534;top:1995;width:21134;height:15120" coordsize="21134,15119" coordorigin="7140,2942"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1" style="position:absolute;left:7140;top:2942;width:21135;height:15120;visibility:visible;mso-wrap-style:square;v-text-anchor:middle" o:spid="_x0000_s1029" fillcolor="#d8d8d8 [2732]" strokecolor="black [3213]"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"/>
                  <v:shapetype id="_x0000_t202" coordsize="21600,21600" o:spt="202" path="m,l,21600r21600,l21600,xe">
                    <v:stroke joinstyle="miter"/>
                    <v:path gradientshapeok="t" o:connecttype="rect"/>
                  </v:shapetype>
                  <v:shape id="Text Box 12" style="position:absolute;left:11038;top:3669;width:13513;height:2907;visibility:visible;mso-wrap-style:square;v-text-anchor:top" o:spid="_x0000_s1030"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v:textbox>
                      <w:txbxContent>
                        <w:p w:rsidR="00331629" w:rsidP="00331629" w:rsidRDefault="00331629" w14:paraId="1F521421" w14:textId="77777777">
                          <w:r>
                            <w:t>Model Preparation</w:t>
                          </w:r>
                        </w:p>
                      </w:txbxContent>
                    </v:textbox>
                  </v:shape>
                  <v:shape id="Flowchart: Process 23" style="position:absolute;left:9105;top:7106;width:18068;height:4527;visibility:visible;mso-wrap-style:square;v-text-anchor:middle" o:spid="_x0000_s1031" fillcolor="#5b9bd5 [3204]" strokecolor="#1f4d78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">
                    <v:textbox>
                      <w:txbxContent>
                        <w:p w:rsidR="00331629" w:rsidP="00331629" w:rsidRDefault="00331629" w14:paraId="37141EA9" w14:textId="77777777">
                          <w:pPr>
                            <w:contextualSpacing/>
                          </w:pPr>
                          <w:r>
                            <w:t xml:space="preserve">Workpiece CAD </w:t>
                          </w:r>
                        </w:p>
                        <w:p w:rsidR="00331629" w:rsidP="00331629" w:rsidRDefault="00331629" w14:paraId="4740C525" w14:textId="77777777">
                          <w:pPr>
                            <w:contextualSpacing/>
                          </w:pPr>
                          <w:r>
                            <w:t>Model Generation</w:t>
                          </w:r>
                        </w:p>
                        <w:p w:rsidR="00331629" w:rsidP="00331629" w:rsidRDefault="00331629" w14:paraId="672A6659" w14:textId="77777777">
                          <w:pPr>
                            <w:jc w:val="center"/>
                          </w:pPr>
                        </w:p>
                      </w:txbxContent>
                    </v:textbox>
                  </v:shape>
                  <v:shape id="Graphic 27" style="position:absolute;left:20639;top:6965;width:4975;height:4975;visibility:visible;mso-wrap-style:square" alt="Cube outlin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">
                    <v:imagedata o:title="Cube outline" r:id="rId26"/>
                  </v:shape>
                  <v:shape id="Flowchart: Process 29" style="position:absolute;left:9163;top:12447;width:18010;height:4344;visibility:visible;mso-wrap-style:square;v-text-anchor:middle" o:spid="_x0000_s1033" fillcolor="#5b9bd5 [3204]" strokecolor="#1f4d78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">
                    <v:textbox>
                      <w:txbxContent>
                        <w:p w:rsidR="00331629" w:rsidP="00331629" w:rsidRDefault="00331629" w14:paraId="649406D8" w14:textId="77777777">
                          <w:pPr>
                            <w:spacing w:line="257" w:lineRule="auto"/>
                            <w:contextualSpacing/>
                            <w:rPr>
                              <w:rFonts w:eastAsia="Calibri"/>
                            </w:rPr>
                          </w:pPr>
                          <w:r>
                            <w:rPr>
                              <w:rFonts w:eastAsia="Calibri"/>
                            </w:rPr>
                            <w:t xml:space="preserve">Conversion to </w:t>
                          </w:r>
                        </w:p>
                        <w:p w:rsidR="00331629" w:rsidP="00331629" w:rsidRDefault="00331629" w14:paraId="7CF89133" w14:textId="77777777">
                          <w:pPr>
                            <w:spacing w:line="257" w:lineRule="auto"/>
                            <w:contextualSpacing/>
                            <w:rPr>
                              <w:rFonts w:eastAsia="Calibri"/>
                            </w:rPr>
                          </w:pPr>
                          <w:proofErr w:type="spellStart"/>
                          <w:r>
                            <w:rPr>
                              <w:rFonts w:eastAsia="Calibri"/>
                            </w:rPr>
                            <w:t>Pointcloud</w:t>
                          </w:r>
                          <w:proofErr w:type="spellEnd"/>
                        </w:p>
                        <w:p w:rsidR="00331629" w:rsidP="00331629" w:rsidRDefault="00331629" w14:paraId="6E7BEAA2" w14:textId="77777777">
                          <w:pPr>
                            <w:spacing w:line="256" w:lineRule="auto"/>
                            <w:jc w:val="center"/>
                            <w:rPr>
                              <w:rFonts w:eastAsia="Calibri"/>
                            </w:rPr>
                          </w:pPr>
                          <w:r>
                            <w:rPr>
                              <w:rFonts w:eastAsia="Calibri"/>
                            </w:rPr>
                            <w:t> </w:t>
                          </w:r>
                        </w:p>
                      </w:txbxContent>
                    </v:textbox>
                  </v:shape>
                  <v:shape id="Graphic 24" style="position:absolute;left:20084;top:11427;width:6086;height:6085;visibility:visible;mso-wrap-style:square" alt="Cloud outlin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">
                    <v:imagedata o:title="Cloud outline" r:id="rId27"/>
                  </v:shape>
                </v:group>
                <v:group id="Group 13" style="position:absolute;left:31728;top:172;width:24553;height:17627" coordsize="24553,17627" coordorigin="31578,796"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4" style="position:absolute;left:31578;top:796;width:24553;height:17627;visibility:visible;mso-wrap-style:square;v-text-anchor:middle" o:spid="_x0000_s1036" fillcolor="#d8d8d8 [2732]" strokecolor="black [3213]"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"/>
                  <v:shape id="Text Box 12" style="position:absolute;left:34919;top:2130;width:17974;height:2902;visibility:visible;mso-wrap-style:square;v-text-anchor:top" o:spid="_x0000_s1037"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v:textbox>
                      <w:txbxContent>
                        <w:p w:rsidR="00331629" w:rsidP="00331629" w:rsidRDefault="00331629" w14:paraId="018FCCF5" w14:textId="77777777">
                          <w:pPr>
                            <w:spacing w:line="256" w:lineRule="auto"/>
                            <w:rPr>
                              <w:rFonts w:ascii="Calibri" w:hAnsi="Calibri" w:eastAsia="Calibri"/>
                            </w:rPr>
                          </w:pPr>
                          <w:r>
                            <w:rPr>
                              <w:rFonts w:ascii="Calibri" w:hAnsi="Calibri" w:eastAsia="Calibri"/>
                            </w:rPr>
                            <w:t xml:space="preserve">Workspace Sensing Stage </w:t>
                          </w:r>
                        </w:p>
                      </w:txbxContent>
                    </v:textbox>
                  </v:shape>
                  <v:shape id="Flowchart: Process 35" style="position:absolute;left:32566;top:5657;width:22210;height:5613;visibility:visible;mso-wrap-style:square;v-text-anchor:middle" o:spid="_x0000_s1038" fillcolor="#5b9bd5 [3204]" strokecolor="#1f4d78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H+xQAAANsAAAAPAAAAZHJzL2Rvd25yZXYueG1sRI9Ba8JA&#10;FITvhf6H5RW8lLoxU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CT4PH+xQAAANsAAAAP&#10;AAAAAAAAAAAAAAAAAAcCAABkcnMvZG93bnJldi54bWxQSwUGAAAAAAMAAwC3AAAA+QIAAAAA&#10;">
                    <v:textbox>
                      <w:txbxContent>
                        <w:p w:rsidR="00331629" w:rsidP="00331629" w:rsidRDefault="00331629" w14:paraId="231AF6DE" w14:textId="77777777">
                          <w:pPr>
                            <w:spacing w:line="257" w:lineRule="auto"/>
                            <w:contextualSpacing/>
                            <w:rPr>
                              <w:rFonts w:eastAsia="Calibri"/>
                            </w:rPr>
                          </w:pPr>
                          <w:r>
                            <w:rPr>
                              <w:rFonts w:eastAsia="Calibri"/>
                            </w:rPr>
                            <w:t xml:space="preserve">Collection of </w:t>
                          </w:r>
                        </w:p>
                        <w:p w:rsidR="00331629" w:rsidP="00331629" w:rsidRDefault="00331629" w14:paraId="06684103" w14:textId="77777777">
                          <w:pPr>
                            <w:spacing w:line="257" w:lineRule="auto"/>
                            <w:contextualSpacing/>
                            <w:rPr>
                              <w:rFonts w:eastAsia="Calibri"/>
                            </w:rPr>
                          </w:pPr>
                          <w:r>
                            <w:rPr>
                              <w:rFonts w:eastAsia="Calibri"/>
                            </w:rPr>
                            <w:t>2D LiDAR Scans</w:t>
                          </w:r>
                        </w:p>
                        <w:p w:rsidR="00331629" w:rsidP="00331629" w:rsidRDefault="00331629" w14:paraId="0A37501D" w14:textId="77777777">
                          <w:pPr>
                            <w:spacing w:line="256" w:lineRule="auto"/>
                            <w:rPr>
                              <w:rFonts w:eastAsia="Calibri"/>
                            </w:rPr>
                          </w:pPr>
                        </w:p>
                        <w:p w:rsidR="00331629" w:rsidP="00331629" w:rsidRDefault="00331629" w14:paraId="63E4A9CD" w14:textId="77777777">
                          <w:pPr>
                            <w:spacing w:line="256" w:lineRule="auto"/>
                            <w:jc w:val="center"/>
                            <w:rPr>
                              <w:rFonts w:eastAsia="Calibri"/>
                            </w:rPr>
                          </w:pPr>
                          <w:r>
                            <w:rPr>
                              <w:rFonts w:eastAsia="Calibri"/>
                            </w:rPr>
                            <w:t> </w:t>
                          </w:r>
                        </w:p>
                      </w:txbxContent>
                    </v:textbox>
                  </v:shape>
                  <v:group id="Group 48" style="position:absolute;left:43185;top:4979;width:10030;height:6502" coordsize="11297,7414" coordorigin="44029,3580" o:spid="_x0000_s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Graphic 34" style="position:absolute;left:44029;top:4866;width:6127;height:6128;visibility:visible;mso-wrap-style:square" alt="Robot Hand outlin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">
                      <v:imagedata o:title="Robot Hand outline" r:id="rId28"/>
                    </v:shape>
                    <v:shape id="Graphic 33" style="position:absolute;left:47666;top:3580;width:4124;height:4124;visibility:visible;mso-wrap-style:square" alt="Eye outlin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">
                      <v:imagedata o:title="Eye outline" r:id="rId29"/>
                    </v:shape>
                    <v:shape id="Graphic 26" style="position:absolute;left:50156;top:5824;width:5171;height:5170;visibility:visible;mso-wrap-style:square" alt="Cube with solid fill"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">
                      <v:imagedata o:title="Cube with solid fill" r:id="rId30"/>
                    </v:shape>
                  </v:group>
                  <v:shape id="Flowchart: Process 49" style="position:absolute;left:32649;top:11872;width:22208;height:5329;visibility:visible;mso-wrap-style:square;v-text-anchor:middle" o:spid="_x0000_s1043" fillcolor="#5b9bd5 [3204]" strokecolor="#1f4d78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iGxAAAANsAAAAPAAAAZHJzL2Rvd25yZXYueG1sRI9Pa8JA&#10;FMTvQr/D8gpepNkoR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EqriIbEAAAA2wAAAA8A&#10;AAAAAAAAAAAAAAAABwIAAGRycy9kb3ducmV2LnhtbFBLBQYAAAAAAwADALcAAAD4AgAAAAA=&#10;">
                    <v:textbox>
                      <w:txbxContent>
                        <w:p w:rsidR="00331629" w:rsidP="00331629" w:rsidRDefault="00331629" w14:paraId="6B9C35F3" w14:textId="77777777">
                          <w:pPr>
                            <w:spacing w:line="257" w:lineRule="auto"/>
                            <w:contextualSpacing/>
                            <w:rPr>
                              <w:rFonts w:eastAsia="Calibri"/>
                            </w:rPr>
                          </w:pPr>
                          <w:r>
                            <w:rPr>
                              <w:rFonts w:eastAsia="Calibri"/>
                            </w:rPr>
                            <w:t xml:space="preserve">Conversion to </w:t>
                          </w:r>
                        </w:p>
                        <w:p w:rsidR="00331629" w:rsidP="00331629" w:rsidRDefault="00331629" w14:paraId="6A207005" w14:textId="77777777">
                          <w:pPr>
                            <w:spacing w:line="257" w:lineRule="auto"/>
                            <w:contextualSpacing/>
                            <w:rPr>
                              <w:rFonts w:eastAsia="Calibri"/>
                            </w:rPr>
                          </w:pPr>
                          <w:proofErr w:type="spellStart"/>
                          <w:r>
                            <w:rPr>
                              <w:rFonts w:eastAsia="Calibri"/>
                            </w:rPr>
                            <w:t>Pointcloud</w:t>
                          </w:r>
                          <w:proofErr w:type="spellEnd"/>
                        </w:p>
                        <w:p w:rsidR="00331629" w:rsidP="00331629" w:rsidRDefault="00331629" w14:paraId="4F6584BE" w14:textId="77777777">
                          <w:pPr>
                            <w:spacing w:line="254" w:lineRule="auto"/>
                            <w:jc w:val="center"/>
                            <w:rPr>
                              <w:rFonts w:eastAsia="Calibri"/>
                            </w:rPr>
                          </w:pPr>
                          <w:r>
                            <w:rPr>
                              <w:rFonts w:eastAsia="Calibri"/>
                            </w:rPr>
                            <w:t> </w:t>
                          </w:r>
                        </w:p>
                      </w:txbxContent>
                    </v:textbox>
                  </v:shape>
                  <v:shape id="Graphic 25" style="position:absolute;left:44737;top:11126;width:6987;height:6534;visibility:visible;mso-wrap-style:square" alt="Cloud with solid fill"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">
                    <v:imagedata o:title="Cloud with solid fill" r:id="rId31"/>
                  </v:shape>
                </v:group>
                <v:group id="Group 5" style="position:absolute;left:16776;top:45608;width:27539;height:17307" coordsize="27539,17307" coordorigin="15864,50500"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lowchart: Process 19" style="position:absolute;left:15864;top:50500;width:27540;height:17308;visibility:visible;mso-wrap-style:square;v-text-anchor:middle" o:spid="_x0000_s1046" fillcolor="#d8d8d8 [2732]" strokecolor="black [3213]"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">
                    <v:textbox>
                      <w:txbxContent>
                        <w:p w:rsidR="00331629" w:rsidP="00331629" w:rsidRDefault="00331629" w14:paraId="5DAB6C7B" w14:textId="77777777"/>
                      </w:txbxContent>
                    </v:textbox>
                  </v:shape>
                  <v:shape id="Text Box 12" style="position:absolute;left:22720;top:51381;width:11656;height:2889;visibility:visible;mso-wrap-style:square;v-text-anchor:top" o:spid="_x0000_s1047"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v:textbox>
                      <w:txbxContent>
                        <w:p w:rsidR="00331629" w:rsidP="00331629" w:rsidRDefault="00331629" w14:paraId="03AB6973" w14:textId="77777777">
                          <w:pPr>
                            <w:spacing w:line="252" w:lineRule="auto"/>
                            <w:rPr>
                              <w:rFonts w:ascii="Calibri" w:hAnsi="Calibri" w:eastAsia="Calibri"/>
                            </w:rPr>
                          </w:pPr>
                          <w:r>
                            <w:rPr>
                              <w:rFonts w:ascii="Calibri" w:hAnsi="Calibri" w:eastAsia="Calibri"/>
                            </w:rPr>
                            <w:t>Path Generation</w:t>
                          </w:r>
                        </w:p>
                      </w:txbxContent>
                    </v:textbox>
                  </v:shape>
                  <v:shape id="Flowchart: Process 53" style="position:absolute;left:16922;top:55192;width:25585;height:5015;visibility:visible;mso-wrap-style:square;v-text-anchor:middle" o:spid="_x0000_s1048" fillcolor="#5b9bd5 [3204]" strokecolor="#1f4d78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">
                    <v:textbox>
                      <w:txbxContent>
                        <w:p w:rsidR="00331629" w:rsidP="00331629" w:rsidRDefault="00331629" w14:paraId="3D8FE335" w14:textId="77777777">
                          <w:pPr>
                            <w:spacing w:line="252" w:lineRule="auto"/>
                            <w:contextualSpacing/>
                            <w:rPr>
                              <w:rFonts w:eastAsia="Calibri"/>
                            </w:rPr>
                          </w:pPr>
                          <w:r>
                            <w:rPr>
                              <w:rFonts w:eastAsia="Calibri"/>
                            </w:rPr>
                            <w:t xml:space="preserve">Weld Seam </w:t>
                          </w:r>
                        </w:p>
                        <w:p w:rsidR="00331629" w:rsidP="00331629" w:rsidRDefault="00331629" w14:paraId="716F06C0" w14:textId="77777777">
                          <w:pPr>
                            <w:spacing w:line="252" w:lineRule="auto"/>
                            <w:contextualSpacing/>
                            <w:rPr>
                              <w:rFonts w:eastAsia="Calibri"/>
                            </w:rPr>
                          </w:pPr>
                          <w:r>
                            <w:rPr>
                              <w:rFonts w:eastAsia="Calibri"/>
                            </w:rPr>
                            <w:t>Transformation  </w:t>
                          </w:r>
                        </w:p>
                      </w:txbxContent>
                    </v:textbox>
                  </v:shape>
                  <v:shape id="Flowchart: Process 57" style="position:absolute;left:16842;top:61861;width:25400;height:4640;visibility:visible;mso-wrap-style:square;v-text-anchor:middle" o:spid="_x0000_s1049" fillcolor="#5b9bd5 [3204]" strokecolor="#1f4d78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">
                    <v:textbox>
                      <w:txbxContent>
                        <w:p w:rsidR="00331629" w:rsidP="00331629" w:rsidRDefault="00331629" w14:paraId="681B4412" w14:textId="77777777">
                          <w:pPr>
                            <w:spacing w:line="252" w:lineRule="auto"/>
                            <w:contextualSpacing/>
                            <w:rPr>
                              <w:rFonts w:eastAsia="Calibri"/>
                            </w:rPr>
                          </w:pPr>
                          <w:r>
                            <w:rPr>
                              <w:rFonts w:eastAsia="Calibri"/>
                            </w:rPr>
                            <w:t>Joint Velocity</w:t>
                          </w:r>
                        </w:p>
                        <w:p w:rsidR="00331629" w:rsidP="00331629" w:rsidRDefault="00331629" w14:paraId="5CCA503D" w14:textId="77777777">
                          <w:pPr>
                            <w:spacing w:line="252" w:lineRule="auto"/>
                            <w:contextualSpacing/>
                            <w:rPr>
                              <w:rFonts w:eastAsia="Calibri"/>
                            </w:rPr>
                          </w:pPr>
                          <w:r>
                            <w:rPr>
                              <w:rFonts w:eastAsia="Calibri"/>
                            </w:rPr>
                            <w:t>Profile Generation  </w:t>
                          </w:r>
                        </w:p>
                      </w:txbxContent>
                    </v:textbox>
                  </v:shape>
                </v:group>
                <v:group id="Group 18" style="position:absolute;left:15820;top:22361;width:28712;height:21584" coordsize="28712,21584" coordorigin="15865,23357" o:spid="_x0000_s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lowchart: Process 16" style="position:absolute;left:15865;top:23357;width:28712;height:21521;visibility:visible;mso-wrap-style:square;v-text-anchor:middle" o:spid="_x0000_s1051" fillcolor="#d8d8d8 [2732]" strokecolor="black [3213]"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"/>
                  <v:shape id="Text Box 12" style="position:absolute;left:21847;top:24261;width:15937;height:2896;visibility:visible;mso-wrap-style:square;v-text-anchor:top" o:spid="_x0000_s1052"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v:textbox>
                      <w:txbxContent>
                        <w:p w:rsidR="00331629" w:rsidP="00331629" w:rsidRDefault="00331629" w14:paraId="0EB3C215" w14:textId="77777777">
                          <w:pPr>
                            <w:spacing w:line="254" w:lineRule="auto"/>
                            <w:rPr>
                              <w:rFonts w:ascii="Calibri" w:hAnsi="Calibri" w:eastAsia="Calibri"/>
                            </w:rPr>
                          </w:pPr>
                          <w:r>
                            <w:rPr>
                              <w:rFonts w:ascii="Calibri" w:hAnsi="Calibri" w:eastAsia="Calibri"/>
                            </w:rPr>
                            <w:t>Workpiece Localization</w:t>
                          </w:r>
                        </w:p>
                      </w:txbxContent>
                    </v:textbox>
                  </v:shape>
                  <v:shape id="Flowchart: Process 39" style="position:absolute;left:17692;top:27858;width:25397;height:4760;visibility:visible;mso-wrap-style:square;v-text-anchor:middle" o:spid="_x0000_s1053" fillcolor="#5b9bd5 [3204]" strokecolor="#1f4d78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v7xAAAANsAAAAPAAAAZHJzL2Rvd25yZXYueG1sRI9Pa8JA&#10;FMTvQr/D8gpepNloQ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BKt+/vEAAAA2wAAAA8A&#10;AAAAAAAAAAAAAAAABwIAAGRycy9kb3ducmV2LnhtbFBLBQYAAAAAAwADALcAAAD4AgAAAAA=&#10;">
                    <v:textbox>
                      <w:txbxContent>
                        <w:p w:rsidR="00331629" w:rsidP="00331629" w:rsidRDefault="00331629" w14:paraId="1CD9D24C" w14:textId="77777777">
                          <w:pPr>
                            <w:spacing w:line="257" w:lineRule="auto"/>
                            <w:contextualSpacing/>
                            <w:rPr>
                              <w:rFonts w:eastAsia="Calibri"/>
                            </w:rPr>
                          </w:pPr>
                          <w:r>
                            <w:rPr>
                              <w:rFonts w:eastAsia="Calibri"/>
                            </w:rPr>
                            <w:t xml:space="preserve">Voxel </w:t>
                          </w:r>
                        </w:p>
                        <w:p w:rsidR="00331629" w:rsidP="00331629" w:rsidRDefault="00331629" w14:paraId="57FAF485" w14:textId="77777777">
                          <w:pPr>
                            <w:spacing w:line="257" w:lineRule="auto"/>
                            <w:contextualSpacing/>
                            <w:rPr>
                              <w:rFonts w:eastAsia="Calibri"/>
                            </w:rPr>
                          </w:pPr>
                          <w:r>
                            <w:rPr>
                              <w:rFonts w:eastAsia="Calibri"/>
                            </w:rPr>
                            <w:t>Filtering</w:t>
                          </w:r>
                        </w:p>
                        <w:p w:rsidR="00331629" w:rsidP="00331629" w:rsidRDefault="00331629" w14:paraId="09AF38FC" w14:textId="77777777">
                          <w:pPr>
                            <w:spacing w:line="256" w:lineRule="auto"/>
                            <w:jc w:val="center"/>
                            <w:rPr>
                              <w:rFonts w:eastAsia="Calibri"/>
                            </w:rPr>
                          </w:pPr>
                          <w:r>
                            <w:rPr>
                              <w:rFonts w:eastAsia="Calibri"/>
                            </w:rPr>
                            <w:t> </w:t>
                          </w:r>
                        </w:p>
                      </w:txbxContent>
                    </v:textbox>
                  </v:shape>
                  <v:shape id="Flowchart: Process 40" style="position:absolute;left:17692;top:33233;width:25345;height:4912;visibility:visible;mso-wrap-style:square;v-text-anchor:middle" o:spid="_x0000_s1054" fillcolor="#5b9bd5 [3204]" strokecolor="#1f4d78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">
                    <v:textbox>
                      <w:txbxContent>
                        <w:p w:rsidR="00331629" w:rsidP="00331629" w:rsidRDefault="00331629" w14:paraId="49917B7E" w14:textId="77777777">
                          <w:pPr>
                            <w:spacing w:line="254" w:lineRule="auto"/>
                            <w:contextualSpacing/>
                            <w:rPr>
                              <w:rFonts w:eastAsia="Calibri"/>
                            </w:rPr>
                          </w:pPr>
                          <w:r>
                            <w:rPr>
                              <w:rFonts w:eastAsia="Calibri"/>
                            </w:rPr>
                            <w:t xml:space="preserve">RANSAC </w:t>
                          </w:r>
                        </w:p>
                        <w:p w:rsidR="00331629" w:rsidP="00331629" w:rsidRDefault="00331629" w14:paraId="13BEC74E" w14:textId="77777777">
                          <w:pPr>
                            <w:spacing w:line="254" w:lineRule="auto"/>
                            <w:contextualSpacing/>
                            <w:rPr>
                              <w:rFonts w:eastAsia="Calibri"/>
                            </w:rPr>
                          </w:pPr>
                          <w:r>
                            <w:rPr>
                              <w:rFonts w:eastAsia="Calibri"/>
                            </w:rPr>
                            <w:t>Segmentation</w:t>
                          </w:r>
                        </w:p>
                        <w:p w:rsidR="00331629" w:rsidP="00331629" w:rsidRDefault="00331629" w14:paraId="15AA318D" w14:textId="77777777">
                          <w:pPr>
                            <w:spacing w:line="254" w:lineRule="auto"/>
                            <w:jc w:val="center"/>
                            <w:rPr>
                              <w:rFonts w:eastAsia="Calibri"/>
                            </w:rPr>
                          </w:pPr>
                          <w:r>
                            <w:rPr>
                              <w:rFonts w:eastAsia="Calibri"/>
                            </w:rPr>
                            <w:t> </w:t>
                          </w:r>
                        </w:p>
                      </w:txbxContent>
                    </v:textbox>
                  </v:shape>
                  <v:shape id="Flowchart: Process 42" style="position:absolute;left:17675;top:38786;width:25414;height:5159;visibility:visible;mso-wrap-style:square;v-text-anchor:middle" o:spid="_x0000_s1055" fillcolor="#5b9bd5 [3204]" strokecolor="#1f4d78 [1604]" strokeweight="1pt" type="#_x0000_t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r3xAAAANsAAAAPAAAAZHJzL2Rvd25yZXYueG1sRI9Ba8JA&#10;FITvBf/D8gQvRTcJp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EQPGvfEAAAA2wAAAA8A&#10;AAAAAAAAAAAAAAAABwIAAGRycy9kb3ducmV2LnhtbFBLBQYAAAAAAwADALcAAAD4AgAAAAA=&#10;">
                    <v:textbox>
                      <w:txbxContent>
                        <w:p w:rsidR="00331629" w:rsidP="00331629" w:rsidRDefault="00331629" w14:paraId="14FD11C0" w14:textId="77777777">
                          <w:pPr>
                            <w:spacing w:line="252" w:lineRule="auto"/>
                            <w:contextualSpacing/>
                            <w:rPr>
                              <w:rFonts w:eastAsia="Calibri"/>
                            </w:rPr>
                          </w:pPr>
                          <w:r>
                            <w:rPr>
                              <w:rFonts w:eastAsia="Calibri"/>
                            </w:rPr>
                            <w:t xml:space="preserve">ICP </w:t>
                          </w:r>
                        </w:p>
                        <w:p w:rsidR="00331629" w:rsidP="00331629" w:rsidRDefault="00331629" w14:paraId="56061D1A" w14:textId="77777777">
                          <w:pPr>
                            <w:spacing w:line="252" w:lineRule="auto"/>
                            <w:contextualSpacing/>
                            <w:rPr>
                              <w:rFonts w:eastAsia="Calibri"/>
                            </w:rPr>
                          </w:pPr>
                          <w:r>
                            <w:rPr>
                              <w:rFonts w:eastAsia="Calibri"/>
                            </w:rPr>
                            <w:t>Registration</w:t>
                          </w:r>
                        </w:p>
                        <w:p w:rsidR="00331629" w:rsidP="00331629" w:rsidRDefault="00331629" w14:paraId="01512BE8" w14:textId="77777777">
                          <w:pPr>
                            <w:spacing w:line="252" w:lineRule="auto"/>
                            <w:jc w:val="center"/>
                            <w:rPr>
                              <w:rFonts w:eastAsia="Calibri"/>
                            </w:rPr>
                          </w:pPr>
                          <w:r>
                            <w:rPr>
                              <w:rFonts w:eastAsia="Calibri"/>
                            </w:rPr>
                            <w:t> </w:t>
                          </w:r>
                        </w:p>
                      </w:txbxContent>
                    </v:textbox>
                  </v:shape>
                  <v:shape id="Graphic 70" style="position:absolute;left:32649;top:33097;width:5692;height:5692;visibility:visible;mso-wrap-style:square" alt="Layers Design outline" o:spid="_x0000_s105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">
                    <v:imagedata o:title="Layers Design outline" r:id="rId32"/>
                  </v:shape>
                  <v:group id="Group 76" style="position:absolute;left:28320;top:37777;width:14398;height:7165" coordsize="14398,7164" coordorigin="20608,51004" o:spid="_x0000_s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Graphic 59" style="position:absolute;left:26109;top:51879;width:3228;height:2696;visibility:visible;mso-wrap-style:square" alt="Transfer outline" o:spid="_x0000_s105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">
                      <v:imagedata o:title="Transfer outline" r:id="rId33"/>
                    </v:shape>
                    <v:group id="Group 75" style="position:absolute;left:20608;top:51004;width:14398;height:7165" coordsize="14398,7164" coordorigin="48449,37220" o:spid="_x0000_s1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Graphic 73" style="position:absolute;left:55682;top:37220;width:7165;height:7165;visibility:visible;mso-wrap-style:square" alt="Cloud with solid fill" o:spid="_x0000_s106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">
                        <v:imagedata o:title="Cloud with solid fill" r:id="rId31"/>
                      </v:shape>
                      <v:shape id="Graphic 74" style="position:absolute;left:48449;top:37220;width:7101;height:7101;visibility:visible;mso-wrap-style:square" alt="Cloud outline" o:spid="_x0000_s106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">
                        <v:imagedata o:title="Cloud outline" r:id="rId27"/>
                      </v:shape>
                    </v:group>
                  </v:group>
                </v:group>
                <v:shape id="Graphic 1" style="position:absolute;left:27225;top:32163;width:5137;height:5137;visibility:visible;mso-wrap-style:square" alt="Cube outline" o:spid="_x0000_s106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">
                  <v:imagedata o:title="Cube outline" r:id="rId26"/>
                </v:shape>
                <w10:anchorlock/>
              </v:group>
            </w:pict>
          </mc:Fallback>
        </mc:AlternateContent>
      </w:r>
    </w:p>
    <w:p w:rsidR="00331629" w:rsidP="00331629" w:rsidRDefault="00331629" w14:paraId="0284A656" w14:textId="77777777">
      <w:pPr>
        <w:pStyle w:val="Caption"/>
      </w:pPr>
      <w:r>
        <w:lastRenderedPageBreak/>
        <w:t xml:space="preserve">Figure </w:t>
      </w:r>
      <w:r>
        <w:fldChar w:fldCharType="begin"/>
      </w:r>
      <w:r>
        <w:instrText>SEQ Figure \* ARABIC</w:instrText>
      </w:r>
      <w:r>
        <w:fldChar w:fldCharType="separate"/>
      </w:r>
      <w:r>
        <w:rPr>
          <w:noProof/>
        </w:rPr>
        <w:t>2</w:t>
      </w:r>
      <w:r>
        <w:fldChar w:fldCharType="end"/>
      </w:r>
      <w:r>
        <w:t xml:space="preserve"> Method for Automated Weld Path Generation (NEEDS ARROWS!)</w:t>
      </w:r>
    </w:p>
    <w:p w:rsidRPr="00C8055D" w:rsidR="00331629" w:rsidP="00331629" w:rsidRDefault="00331629" w14:paraId="35EDE458" w14:textId="77777777">
      <w:pPr>
        <w:rPr>
          <w:rFonts w:ascii="Times New Roman" w:hAnsi="Times New Roman" w:eastAsia="Times New Roman" w:cs="Times New Roman"/>
          <w:b/>
          <w:bCs/>
        </w:rPr>
      </w:pPr>
      <w:r>
        <w:rPr>
          <w:rFonts w:ascii="Times New Roman" w:hAnsi="Times New Roman" w:eastAsia="Times New Roman" w:cs="Times New Roman"/>
          <w:b/>
          <w:bCs/>
        </w:rPr>
        <w:t xml:space="preserve">Overview of </w:t>
      </w:r>
      <w:r w:rsidRPr="00C8055D">
        <w:rPr>
          <w:rFonts w:ascii="Times New Roman" w:hAnsi="Times New Roman" w:eastAsia="Times New Roman" w:cs="Times New Roman"/>
          <w:b/>
          <w:bCs/>
        </w:rPr>
        <w:t>Approach</w:t>
      </w:r>
    </w:p>
    <w:p w:rsidR="00331629" w:rsidP="00331629" w:rsidRDefault="00331629" w14:paraId="025DD92B" w14:textId="77777777">
      <w:pPr>
        <w:rPr>
          <w:rFonts w:ascii="Times New Roman" w:hAnsi="Times New Roman" w:eastAsia="Times New Roman" w:cs="Times New Roman"/>
        </w:rPr>
      </w:pPr>
      <w:r w:rsidRPr="5003E31F">
        <w:rPr>
          <w:rFonts w:ascii="Times New Roman" w:hAnsi="Times New Roman" w:eastAsia="Times New Roman" w:cs="Times New Roman"/>
        </w:rPr>
        <w:t>The</w:t>
      </w:r>
      <w:r>
        <w:rPr>
          <w:rFonts w:ascii="Times New Roman" w:hAnsi="Times New Roman" w:eastAsia="Times New Roman" w:cs="Times New Roman"/>
        </w:rPr>
        <w:t xml:space="preserve"> proposed approach to</w:t>
      </w:r>
      <w:r w:rsidRPr="5003E31F">
        <w:rPr>
          <w:rFonts w:ascii="Times New Roman" w:hAnsi="Times New Roman" w:eastAsia="Times New Roman" w:cs="Times New Roman"/>
        </w:rPr>
        <w:t xml:space="preserve"> automated weld path generation </w:t>
      </w:r>
      <w:r>
        <w:rPr>
          <w:rFonts w:ascii="Times New Roman" w:hAnsi="Times New Roman" w:eastAsia="Times New Roman" w:cs="Times New Roman"/>
        </w:rPr>
        <w:t xml:space="preserve">shown in </w:t>
      </w:r>
      <w:r w:rsidRPr="00AD0D76">
        <w:rPr>
          <w:rFonts w:ascii="Times New Roman" w:hAnsi="Times New Roman" w:eastAsia="Times New Roman" w:cs="Times New Roman"/>
          <w:b/>
        </w:rPr>
        <w:t>Figure 1</w:t>
      </w:r>
      <w:r w:rsidRPr="5003E31F">
        <w:rPr>
          <w:rFonts w:ascii="Times New Roman" w:hAnsi="Times New Roman" w:eastAsia="Times New Roman" w:cs="Times New Roman"/>
        </w:rPr>
        <w:t xml:space="preserve"> consists of a </w:t>
      </w:r>
      <w:r>
        <w:rPr>
          <w:rFonts w:ascii="Times New Roman" w:hAnsi="Times New Roman" w:eastAsia="Times New Roman" w:cs="Times New Roman"/>
        </w:rPr>
        <w:t xml:space="preserve">model data preparation stage, a workspace </w:t>
      </w:r>
      <w:r w:rsidRPr="5003E31F">
        <w:rPr>
          <w:rFonts w:ascii="Times New Roman" w:hAnsi="Times New Roman" w:eastAsia="Times New Roman" w:cs="Times New Roman"/>
        </w:rPr>
        <w:t xml:space="preserve">sensing stage, a </w:t>
      </w:r>
      <w:r>
        <w:rPr>
          <w:rFonts w:ascii="Times New Roman" w:hAnsi="Times New Roman" w:eastAsia="Times New Roman" w:cs="Times New Roman"/>
        </w:rPr>
        <w:t>workpiece loca</w:t>
      </w:r>
      <w:r w:rsidRPr="5003E31F">
        <w:rPr>
          <w:rFonts w:ascii="Times New Roman" w:hAnsi="Times New Roman" w:eastAsia="Times New Roman" w:cs="Times New Roman"/>
        </w:rPr>
        <w:t>l</w:t>
      </w:r>
      <w:r>
        <w:rPr>
          <w:rFonts w:ascii="Times New Roman" w:hAnsi="Times New Roman" w:eastAsia="Times New Roman" w:cs="Times New Roman"/>
        </w:rPr>
        <w:t>ization</w:t>
      </w:r>
      <w:r w:rsidRPr="5003E31F">
        <w:rPr>
          <w:rFonts w:ascii="Times New Roman" w:hAnsi="Times New Roman" w:eastAsia="Times New Roman" w:cs="Times New Roman"/>
        </w:rPr>
        <w:t xml:space="preserve"> stage, followed </w:t>
      </w:r>
      <w:r>
        <w:rPr>
          <w:rFonts w:ascii="Times New Roman" w:hAnsi="Times New Roman" w:eastAsia="Times New Roman" w:cs="Times New Roman"/>
        </w:rPr>
        <w:t>by</w:t>
      </w:r>
      <w:r w:rsidRPr="5003E31F">
        <w:rPr>
          <w:rFonts w:ascii="Times New Roman" w:hAnsi="Times New Roman" w:eastAsia="Times New Roman" w:cs="Times New Roman"/>
        </w:rPr>
        <w:t xml:space="preserve"> </w:t>
      </w:r>
      <w:r>
        <w:rPr>
          <w:rFonts w:ascii="Times New Roman" w:hAnsi="Times New Roman" w:eastAsia="Times New Roman" w:cs="Times New Roman"/>
        </w:rPr>
        <w:t>an</w:t>
      </w:r>
      <w:r w:rsidRPr="5003E31F">
        <w:rPr>
          <w:rFonts w:ascii="Times New Roman" w:hAnsi="Times New Roman" w:eastAsia="Times New Roman" w:cs="Times New Roman"/>
        </w:rPr>
        <w:t xml:space="preserve"> </w:t>
      </w:r>
      <w:r w:rsidRPr="00776205">
        <w:rPr>
          <w:rFonts w:ascii="Times New Roman" w:hAnsi="Times New Roman" w:eastAsia="Times New Roman" w:cs="Times New Roman"/>
          <w:color w:val="C45911" w:themeColor="accent2" w:themeShade="BF"/>
        </w:rPr>
        <w:t>offline</w:t>
      </w:r>
      <w:r>
        <w:rPr>
          <w:rFonts w:ascii="Times New Roman" w:hAnsi="Times New Roman" w:eastAsia="Times New Roman" w:cs="Times New Roman"/>
        </w:rPr>
        <w:t xml:space="preserve"> robot </w:t>
      </w:r>
      <w:r w:rsidRPr="5003E31F">
        <w:rPr>
          <w:rFonts w:ascii="Times New Roman" w:hAnsi="Times New Roman" w:eastAsia="Times New Roman" w:cs="Times New Roman"/>
        </w:rPr>
        <w:t>path generation stage.</w:t>
      </w:r>
      <w:r>
        <w:rPr>
          <w:rFonts w:ascii="Times New Roman" w:hAnsi="Times New Roman" w:eastAsia="Times New Roman" w:cs="Times New Roman"/>
        </w:rPr>
        <w:t xml:space="preserve"> The resulting path can be used to automate a welding process on the component in the workspace with a 6-DOF co-bot carrying a welding torch. </w:t>
      </w:r>
    </w:p>
    <w:p w:rsidR="00331629" w:rsidP="00331629" w:rsidRDefault="00331629" w14:paraId="6560FEE4" w14:textId="77777777">
      <w:pPr>
        <w:rPr>
          <w:rFonts w:ascii="Times New Roman" w:hAnsi="Times New Roman" w:eastAsia="Times New Roman" w:cs="Times New Roman"/>
        </w:rPr>
      </w:pPr>
    </w:p>
    <w:p w:rsidR="00331629" w:rsidP="00331629" w:rsidRDefault="00331629" w14:paraId="551F5A7A" w14:textId="77777777">
      <w:pPr>
        <w:rPr>
          <w:rFonts w:ascii="Times New Roman" w:hAnsi="Times New Roman" w:eastAsia="Times New Roman" w:cs="Times New Roman"/>
          <w:b/>
          <w:bCs/>
        </w:rPr>
      </w:pPr>
      <w:r>
        <w:rPr>
          <w:rFonts w:ascii="Times New Roman" w:hAnsi="Times New Roman" w:eastAsia="Times New Roman" w:cs="Times New Roman"/>
          <w:b/>
          <w:bCs/>
        </w:rPr>
        <w:t xml:space="preserve">Description of Algorithms </w:t>
      </w:r>
    </w:p>
    <w:p w:rsidR="00331629" w:rsidP="00331629" w:rsidRDefault="00331629" w14:paraId="2EDEEF82" w14:textId="77777777">
      <w:pPr>
        <w:rPr>
          <w:rFonts w:ascii="Times New Roman" w:hAnsi="Times New Roman" w:eastAsia="Times New Roman" w:cs="Times New Roman"/>
        </w:rPr>
      </w:pPr>
      <w:r>
        <w:rPr>
          <w:rFonts w:ascii="Times New Roman" w:hAnsi="Times New Roman" w:eastAsia="Times New Roman" w:cs="Times New Roman"/>
        </w:rPr>
        <w:t>Filtering w/ Bounding Box and Voxel</w:t>
      </w:r>
    </w:p>
    <w:p w:rsidR="00331629" w:rsidP="00331629" w:rsidRDefault="00331629" w14:paraId="39972B5D" w14:textId="77777777">
      <w:pPr>
        <w:rPr>
          <w:rFonts w:ascii="Times New Roman" w:hAnsi="Times New Roman" w:eastAsia="Times New Roman" w:cs="Times New Roman"/>
        </w:rPr>
      </w:pPr>
      <w:r>
        <w:rPr>
          <w:rFonts w:ascii="Times New Roman" w:hAnsi="Times New Roman" w:eastAsia="Times New Roman" w:cs="Times New Roman"/>
        </w:rPr>
        <w:t>Segmentation w/ RANSAC</w:t>
      </w:r>
    </w:p>
    <w:p w:rsidRPr="00F61406" w:rsidR="00331629" w:rsidP="00331629" w:rsidRDefault="00331629" w14:paraId="77676027" w14:textId="77777777">
      <w:pPr>
        <w:rPr>
          <w:rFonts w:ascii="Times New Roman" w:hAnsi="Times New Roman" w:eastAsia="Times New Roman" w:cs="Times New Roman"/>
        </w:rPr>
      </w:pPr>
      <w:r>
        <w:rPr>
          <w:rFonts w:ascii="Times New Roman" w:hAnsi="Times New Roman" w:eastAsia="Times New Roman" w:cs="Times New Roman"/>
        </w:rPr>
        <w:t>Correspondence Matching with ICP</w:t>
      </w:r>
    </w:p>
    <w:p w:rsidR="00331629" w:rsidP="00331629" w:rsidRDefault="00331629" w14:paraId="53E0C269" w14:textId="77777777">
      <w:pPr>
        <w:rPr>
          <w:rFonts w:ascii="Times New Roman" w:hAnsi="Times New Roman" w:eastAsia="Times New Roman" w:cs="Times New Roman"/>
        </w:rPr>
      </w:pPr>
    </w:p>
    <w:p w:rsidRPr="00AA1224" w:rsidR="00331629" w:rsidP="00331629" w:rsidRDefault="00331629" w14:paraId="708F14ED" w14:textId="77777777">
      <w:pPr>
        <w:rPr>
          <w:rFonts w:ascii="Times New Roman" w:hAnsi="Times New Roman" w:eastAsia="Times New Roman" w:cs="Times New Roman"/>
          <w:b/>
        </w:rPr>
      </w:pPr>
      <w:r w:rsidRPr="00AA1224">
        <w:rPr>
          <w:rFonts w:ascii="Times New Roman" w:hAnsi="Times New Roman" w:eastAsia="Times New Roman" w:cs="Times New Roman"/>
          <w:b/>
        </w:rPr>
        <w:t>Model Preparation Stage</w:t>
      </w:r>
    </w:p>
    <w:p w:rsidR="00331629" w:rsidP="00331629" w:rsidRDefault="00331629" w14:paraId="3C22BFAF" w14:textId="77777777">
      <w:pPr>
        <w:rPr>
          <w:rFonts w:ascii="Times New Roman" w:hAnsi="Times New Roman" w:eastAsia="Times New Roman" w:cs="Times New Roman"/>
        </w:rPr>
      </w:pPr>
      <w:r w:rsidRPr="62974FD3">
        <w:rPr>
          <w:rFonts w:ascii="Times New Roman" w:hAnsi="Times New Roman" w:eastAsia="Times New Roman" w:cs="Times New Roman"/>
        </w:rPr>
        <w:t xml:space="preserve">In the model data preparation stage, the geometry of the workspace and the </w:t>
      </w:r>
      <w:r>
        <w:rPr>
          <w:rFonts w:ascii="Times New Roman" w:hAnsi="Times New Roman" w:eastAsia="Times New Roman" w:cs="Times New Roman"/>
        </w:rPr>
        <w:t>workpiece</w:t>
      </w:r>
      <w:r w:rsidRPr="62974FD3">
        <w:rPr>
          <w:rFonts w:ascii="Times New Roman" w:hAnsi="Times New Roman" w:eastAsia="Times New Roman" w:cs="Times New Roman"/>
        </w:rPr>
        <w:t xml:space="preserve"> is defined based on the prescribed application. An ideal model of the </w:t>
      </w:r>
      <w:r>
        <w:rPr>
          <w:rFonts w:ascii="Times New Roman" w:hAnsi="Times New Roman" w:eastAsia="Times New Roman" w:cs="Times New Roman"/>
        </w:rPr>
        <w:t>workpiece</w:t>
      </w:r>
      <w:r w:rsidRPr="62974FD3">
        <w:rPr>
          <w:rFonts w:ascii="Times New Roman" w:hAnsi="Times New Roman" w:eastAsia="Times New Roman" w:cs="Times New Roman"/>
        </w:rPr>
        <w:t xml:space="preserve"> including the weldment is generated using CAD. Part models are first generated of the individual </w:t>
      </w:r>
      <w:r>
        <w:rPr>
          <w:rFonts w:ascii="Times New Roman" w:hAnsi="Times New Roman" w:eastAsia="Times New Roman" w:cs="Times New Roman"/>
        </w:rPr>
        <w:t>workpiece</w:t>
      </w:r>
      <w:r w:rsidRPr="62974FD3">
        <w:rPr>
          <w:rFonts w:ascii="Times New Roman" w:hAnsi="Times New Roman" w:eastAsia="Times New Roman" w:cs="Times New Roman"/>
        </w:rPr>
        <w:t xml:space="preserve"> components which are then assembled to represent the </w:t>
      </w:r>
      <w:r>
        <w:rPr>
          <w:rFonts w:ascii="Times New Roman" w:hAnsi="Times New Roman" w:eastAsia="Times New Roman" w:cs="Times New Roman"/>
        </w:rPr>
        <w:t>workpiece</w:t>
      </w:r>
      <w:r w:rsidRPr="62974FD3">
        <w:rPr>
          <w:rFonts w:ascii="Times New Roman" w:hAnsi="Times New Roman" w:eastAsia="Times New Roman" w:cs="Times New Roman"/>
        </w:rPr>
        <w:t xml:space="preserve">.  The CAD assembly representing the workpiece is converted into a </w:t>
      </w:r>
      <w:proofErr w:type="spellStart"/>
      <w:r w:rsidRPr="62974FD3">
        <w:rPr>
          <w:rFonts w:ascii="Times New Roman" w:hAnsi="Times New Roman" w:eastAsia="Times New Roman" w:cs="Times New Roman"/>
        </w:rPr>
        <w:t>pointcloud</w:t>
      </w:r>
      <w:proofErr w:type="spellEnd"/>
      <w:r w:rsidRPr="62974FD3">
        <w:rPr>
          <w:rFonts w:ascii="Times New Roman" w:hAnsi="Times New Roman" w:eastAsia="Times New Roman" w:cs="Times New Roman"/>
        </w:rPr>
        <w:t xml:space="preserve"> through a uniform sampling technique to be used for </w:t>
      </w:r>
      <w:r>
        <w:rPr>
          <w:rFonts w:ascii="Times New Roman" w:hAnsi="Times New Roman" w:eastAsia="Times New Roman" w:cs="Times New Roman"/>
        </w:rPr>
        <w:t>workpiece</w:t>
      </w:r>
      <w:r w:rsidRPr="62974FD3">
        <w:rPr>
          <w:rFonts w:ascii="Times New Roman" w:hAnsi="Times New Roman" w:eastAsia="Times New Roman" w:cs="Times New Roman"/>
        </w:rPr>
        <w:t xml:space="preserve"> registration. The </w:t>
      </w:r>
      <w:proofErr w:type="spellStart"/>
      <w:r w:rsidRPr="62974FD3">
        <w:rPr>
          <w:rFonts w:ascii="Times New Roman" w:hAnsi="Times New Roman" w:eastAsia="Times New Roman" w:cs="Times New Roman"/>
        </w:rPr>
        <w:t>pointcloud</w:t>
      </w:r>
      <w:proofErr w:type="spellEnd"/>
      <w:r w:rsidRPr="62974FD3">
        <w:rPr>
          <w:rFonts w:ascii="Times New Roman" w:hAnsi="Times New Roman" w:eastAsia="Times New Roman" w:cs="Times New Roman"/>
        </w:rPr>
        <w:t xml:space="preserve"> associated with the CAD model is known as the source </w:t>
      </w:r>
      <w:proofErr w:type="spellStart"/>
      <w:r w:rsidRPr="62974FD3">
        <w:rPr>
          <w:rFonts w:ascii="Times New Roman" w:hAnsi="Times New Roman" w:eastAsia="Times New Roman" w:cs="Times New Roman"/>
        </w:rPr>
        <w:t>pointcloud</w:t>
      </w:r>
      <w:proofErr w:type="spellEnd"/>
      <w:r w:rsidRPr="62974FD3">
        <w:rPr>
          <w:rFonts w:ascii="Times New Roman" w:hAnsi="Times New Roman" w:eastAsia="Times New Roman" w:cs="Times New Roman"/>
        </w:rPr>
        <w:t>.</w:t>
      </w:r>
    </w:p>
    <w:p w:rsidRPr="008D2D4D" w:rsidR="00331629" w:rsidP="00331629" w:rsidRDefault="00331629" w14:paraId="1C207285" w14:textId="77777777">
      <w:pPr>
        <w:rPr>
          <w:rFonts w:ascii="Times New Roman" w:hAnsi="Times New Roman" w:eastAsia="Times New Roman" w:cs="Times New Roman"/>
        </w:rPr>
      </w:pPr>
      <w:r w:rsidRPr="00A62335">
        <w:rPr>
          <w:rFonts w:ascii="Times New Roman" w:hAnsi="Times New Roman" w:eastAsia="Times New Roman" w:cs="Times New Roman"/>
        </w:rPr>
        <w:t xml:space="preserve">A simplified model of the workspace </w:t>
      </w:r>
      <w:r w:rsidRPr="5003E31F">
        <w:rPr>
          <w:rFonts w:ascii="Times New Roman" w:hAnsi="Times New Roman" w:eastAsia="Times New Roman" w:cs="Times New Roman"/>
        </w:rPr>
        <w:t>and environment</w:t>
      </w:r>
      <w:r w:rsidRPr="00A62335">
        <w:rPr>
          <w:rFonts w:ascii="Times New Roman" w:hAnsi="Times New Roman" w:eastAsia="Times New Roman" w:cs="Times New Roman"/>
        </w:rPr>
        <w:t xml:space="preserve"> including the welding table and the robot base is </w:t>
      </w:r>
      <w:r>
        <w:rPr>
          <w:rFonts w:ascii="Times New Roman" w:hAnsi="Times New Roman" w:eastAsia="Times New Roman" w:cs="Times New Roman"/>
        </w:rPr>
        <w:t xml:space="preserve">also </w:t>
      </w:r>
      <w:r w:rsidRPr="00A62335">
        <w:rPr>
          <w:rFonts w:ascii="Times New Roman" w:hAnsi="Times New Roman" w:eastAsia="Times New Roman" w:cs="Times New Roman"/>
        </w:rPr>
        <w:t>created for simulation purposes</w:t>
      </w:r>
      <w:r>
        <w:rPr>
          <w:rFonts w:ascii="Times New Roman" w:hAnsi="Times New Roman" w:eastAsia="Times New Roman" w:cs="Times New Roman"/>
        </w:rPr>
        <w:t xml:space="preserve">, and the environment model is also converted into a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file. The</w:t>
      </w:r>
      <w:r w:rsidRPr="008D2D4D">
        <w:rPr>
          <w:rFonts w:ascii="Times New Roman" w:hAnsi="Times New Roman" w:eastAsia="Times New Roman" w:cs="Times New Roman"/>
        </w:rPr>
        <w:t xml:space="preserve"> 3D models </w:t>
      </w:r>
      <w:r>
        <w:rPr>
          <w:rFonts w:ascii="Times New Roman" w:hAnsi="Times New Roman" w:eastAsia="Times New Roman" w:cs="Times New Roman"/>
        </w:rPr>
        <w:t xml:space="preserve">are generated using standard CAD software from </w:t>
      </w:r>
      <w:r w:rsidRPr="008D2D4D">
        <w:rPr>
          <w:rFonts w:ascii="Times New Roman" w:hAnsi="Times New Roman" w:eastAsia="Times New Roman" w:cs="Times New Roman"/>
        </w:rPr>
        <w:t>which</w:t>
      </w:r>
      <w:r>
        <w:rPr>
          <w:rFonts w:ascii="Times New Roman" w:hAnsi="Times New Roman" w:eastAsia="Times New Roman" w:cs="Times New Roman"/>
        </w:rPr>
        <w:t xml:space="preserve"> they</w:t>
      </w:r>
      <w:r w:rsidRPr="008D2D4D">
        <w:rPr>
          <w:rFonts w:ascii="Times New Roman" w:hAnsi="Times New Roman" w:eastAsia="Times New Roman" w:cs="Times New Roman"/>
        </w:rPr>
        <w:t xml:space="preserve"> can be exported as .ply files or other standard file formats.</w:t>
      </w:r>
    </w:p>
    <w:p w:rsidRPr="003950F4" w:rsidR="00331629" w:rsidP="00331629" w:rsidRDefault="00331629" w14:paraId="23D618E8" w14:textId="77777777">
      <w:pPr>
        <w:keepNext/>
        <w:jc w:val="center"/>
        <w:rPr>
          <w:b/>
          <w:bCs/>
        </w:rPr>
      </w:pPr>
    </w:p>
    <w:p w:rsidRPr="003950F4" w:rsidR="00331629" w:rsidP="00331629" w:rsidRDefault="00331629" w14:paraId="678645C9" w14:textId="77777777">
      <w:pPr>
        <w:rPr>
          <w:rFonts w:ascii="Times New Roman" w:hAnsi="Times New Roman" w:eastAsia="Times New Roman" w:cs="Times New Roman"/>
          <w:b/>
          <w:bCs/>
        </w:rPr>
      </w:pPr>
      <w:r w:rsidRPr="003950F4">
        <w:rPr>
          <w:rFonts w:ascii="Times New Roman" w:hAnsi="Times New Roman" w:eastAsia="Times New Roman" w:cs="Times New Roman"/>
          <w:b/>
          <w:bCs/>
        </w:rPr>
        <w:t>Workspace Sensing Stage</w:t>
      </w:r>
    </w:p>
    <w:p w:rsidR="00331629" w:rsidP="00331629" w:rsidRDefault="00331629" w14:paraId="25301121" w14:textId="77777777">
      <w:pPr>
        <w:rPr>
          <w:rFonts w:ascii="Times New Roman" w:hAnsi="Times New Roman" w:eastAsia="Times New Roman" w:cs="Times New Roman"/>
        </w:rPr>
      </w:pPr>
      <w:r w:rsidRPr="5003E31F">
        <w:rPr>
          <w:rFonts w:ascii="Times New Roman" w:hAnsi="Times New Roman" w:eastAsia="Times New Roman" w:cs="Times New Roman"/>
        </w:rPr>
        <w:t>Prior to the sensing stage</w:t>
      </w:r>
      <w:r>
        <w:rPr>
          <w:rFonts w:ascii="Times New Roman" w:hAnsi="Times New Roman" w:eastAsia="Times New Roman" w:cs="Times New Roman"/>
        </w:rPr>
        <w:t>,</w:t>
      </w:r>
      <w:r w:rsidRPr="5003E31F">
        <w:rPr>
          <w:rFonts w:ascii="Times New Roman" w:hAnsi="Times New Roman" w:eastAsia="Times New Roman" w:cs="Times New Roman"/>
        </w:rPr>
        <w:t xml:space="preserve"> the workpiece </w:t>
      </w:r>
      <w:r>
        <w:rPr>
          <w:rFonts w:ascii="Times New Roman" w:hAnsi="Times New Roman" w:eastAsia="Times New Roman" w:cs="Times New Roman"/>
        </w:rPr>
        <w:t>is</w:t>
      </w:r>
      <w:r w:rsidRPr="5003E31F">
        <w:rPr>
          <w:rFonts w:ascii="Times New Roman" w:hAnsi="Times New Roman" w:eastAsia="Times New Roman" w:cs="Times New Roman"/>
        </w:rPr>
        <w:t xml:space="preserve"> placed in the robot workspace</w:t>
      </w:r>
      <w:r>
        <w:rPr>
          <w:rFonts w:ascii="Times New Roman" w:hAnsi="Times New Roman" w:eastAsia="Times New Roman" w:cs="Times New Roman"/>
        </w:rPr>
        <w:t xml:space="preserve"> by the operator </w:t>
      </w:r>
      <w:r w:rsidRPr="5003E31F">
        <w:rPr>
          <w:rFonts w:ascii="Times New Roman" w:hAnsi="Times New Roman" w:eastAsia="Times New Roman" w:cs="Times New Roman"/>
        </w:rPr>
        <w:t xml:space="preserve">in the proper relative orientation to be joined by a weldment. The relative orientation of the parts must match that of the model to an extent and the global location of the workpieces is restricted to the usable workspace of the robot.  </w:t>
      </w:r>
    </w:p>
    <w:p w:rsidR="00331629" w:rsidP="00331629" w:rsidRDefault="00331629" w14:paraId="400DE20D" w14:textId="77777777">
      <w:pPr>
        <w:rPr>
          <w:rFonts w:ascii="Times New Roman" w:hAnsi="Times New Roman" w:eastAsia="Times New Roman" w:cs="Times New Roman"/>
        </w:rPr>
      </w:pPr>
      <w:r w:rsidRPr="5003E31F">
        <w:rPr>
          <w:rFonts w:ascii="Times New Roman" w:hAnsi="Times New Roman" w:eastAsia="Times New Roman" w:cs="Times New Roman"/>
        </w:rPr>
        <w:t>In the s</w:t>
      </w:r>
      <w:r>
        <w:rPr>
          <w:rFonts w:ascii="Times New Roman" w:hAnsi="Times New Roman" w:eastAsia="Times New Roman" w:cs="Times New Roman"/>
        </w:rPr>
        <w:t>ensing</w:t>
      </w:r>
      <w:r w:rsidRPr="5003E31F">
        <w:rPr>
          <w:rFonts w:ascii="Times New Roman" w:hAnsi="Times New Roman" w:eastAsia="Times New Roman" w:cs="Times New Roman"/>
        </w:rPr>
        <w:t xml:space="preserve"> stage a sweeping motion of the arm is performed, and the workpiece and environment are scanned with the 2D </w:t>
      </w:r>
      <w:r>
        <w:rPr>
          <w:rFonts w:ascii="Times New Roman" w:hAnsi="Times New Roman" w:eastAsia="Times New Roman" w:cs="Times New Roman"/>
        </w:rPr>
        <w:t>LiDAR</w:t>
      </w:r>
      <w:r w:rsidRPr="5003E31F">
        <w:rPr>
          <w:rFonts w:ascii="Times New Roman" w:hAnsi="Times New Roman" w:eastAsia="Times New Roman" w:cs="Times New Roman"/>
        </w:rPr>
        <w:t xml:space="preserve"> mounted</w:t>
      </w:r>
      <w:r>
        <w:rPr>
          <w:rFonts w:ascii="Times New Roman" w:hAnsi="Times New Roman" w:eastAsia="Times New Roman" w:cs="Times New Roman"/>
        </w:rPr>
        <w:t xml:space="preserve"> on</w:t>
      </w:r>
      <w:r w:rsidRPr="5003E31F">
        <w:rPr>
          <w:rFonts w:ascii="Times New Roman" w:hAnsi="Times New Roman" w:eastAsia="Times New Roman" w:cs="Times New Roman"/>
        </w:rPr>
        <w:t xml:space="preserve"> </w:t>
      </w:r>
      <w:proofErr w:type="spellStart"/>
      <w:r w:rsidRPr="5003E31F">
        <w:rPr>
          <w:rFonts w:ascii="Times New Roman" w:hAnsi="Times New Roman" w:eastAsia="Times New Roman" w:cs="Times New Roman"/>
        </w:rPr>
        <w:t>link</w:t>
      </w:r>
      <w:r>
        <w:rPr>
          <w:rFonts w:ascii="Times New Roman" w:hAnsi="Times New Roman" w:eastAsia="Times New Roman" w:cs="Times New Roman"/>
        </w:rPr>
        <w:t>S</w:t>
      </w:r>
      <w:proofErr w:type="spellEnd"/>
      <w:r w:rsidRPr="5003E31F">
        <w:rPr>
          <w:rFonts w:ascii="Times New Roman" w:hAnsi="Times New Roman" w:eastAsia="Times New Roman" w:cs="Times New Roman"/>
        </w:rPr>
        <w:t xml:space="preserve"> of the robot. Multiple 2D lidar scans are measured along with corresponding sensor poses at (</w:t>
      </w:r>
      <w:proofErr w:type="spellStart"/>
      <w:r w:rsidRPr="5003E31F">
        <w:rPr>
          <w:rFonts w:ascii="Times New Roman" w:hAnsi="Times New Roman" w:eastAsia="Times New Roman" w:cs="Times New Roman"/>
        </w:rPr>
        <w:t>linkS</w:t>
      </w:r>
      <w:proofErr w:type="spellEnd"/>
      <w:r w:rsidRPr="5003E31F">
        <w:rPr>
          <w:rFonts w:ascii="Times New Roman" w:hAnsi="Times New Roman" w:eastAsia="Times New Roman" w:cs="Times New Roman"/>
        </w:rPr>
        <w:t>). As the scanning stage continues</w:t>
      </w:r>
      <w:r>
        <w:rPr>
          <w:rFonts w:ascii="Times New Roman" w:hAnsi="Times New Roman" w:eastAsia="Times New Roman" w:cs="Times New Roman"/>
        </w:rPr>
        <w:t>,</w:t>
      </w:r>
      <w:r w:rsidRPr="5003E31F">
        <w:rPr>
          <w:rFonts w:ascii="Times New Roman" w:hAnsi="Times New Roman" w:eastAsia="Times New Roman" w:cs="Times New Roman"/>
        </w:rPr>
        <w:t xml:space="preserve"> the </w:t>
      </w:r>
      <w:r>
        <w:rPr>
          <w:rFonts w:ascii="Times New Roman" w:hAnsi="Times New Roman" w:eastAsia="Times New Roman" w:cs="Times New Roman"/>
        </w:rPr>
        <w:t>data</w:t>
      </w:r>
      <w:r w:rsidRPr="5003E31F">
        <w:rPr>
          <w:rFonts w:ascii="Times New Roman" w:hAnsi="Times New Roman" w:eastAsia="Times New Roman" w:cs="Times New Roman"/>
        </w:rPr>
        <w:t xml:space="preserve"> are transformed from the sensor frame </w:t>
      </w:r>
      <w:proofErr w:type="spellStart"/>
      <w:r w:rsidRPr="5003E31F">
        <w:rPr>
          <w:rFonts w:ascii="Times New Roman" w:hAnsi="Times New Roman" w:eastAsia="Times New Roman" w:cs="Times New Roman"/>
        </w:rPr>
        <w:t>linkS</w:t>
      </w:r>
      <w:proofErr w:type="spellEnd"/>
      <w:r w:rsidRPr="5003E31F">
        <w:rPr>
          <w:rFonts w:ascii="Times New Roman" w:hAnsi="Times New Roman" w:eastAsia="Times New Roman" w:cs="Times New Roman"/>
        </w:rPr>
        <w:t xml:space="preserve"> to the base frame link0 through the robot forward kinematics and accumulated into a 3D </w:t>
      </w:r>
      <w:proofErr w:type="spellStart"/>
      <w:r w:rsidRPr="5003E31F">
        <w:rPr>
          <w:rFonts w:ascii="Times New Roman" w:hAnsi="Times New Roman" w:eastAsia="Times New Roman" w:cs="Times New Roman"/>
        </w:rPr>
        <w:t>pointcloud</w:t>
      </w:r>
      <w:proofErr w:type="spellEnd"/>
      <w:r w:rsidRPr="5003E31F">
        <w:rPr>
          <w:rFonts w:ascii="Times New Roman" w:hAnsi="Times New Roman" w:eastAsia="Times New Roman" w:cs="Times New Roman"/>
        </w:rPr>
        <w:t xml:space="preserve"> with respect to the base frame. </w:t>
      </w:r>
      <w:r>
        <w:rPr>
          <w:rFonts w:ascii="Times New Roman" w:hAnsi="Times New Roman" w:eastAsia="Times New Roman" w:cs="Times New Roman"/>
        </w:rPr>
        <w:t xml:space="preserve">This process </w:t>
      </w:r>
      <w:r w:rsidRPr="5003E31F">
        <w:rPr>
          <w:rFonts w:ascii="Times New Roman" w:hAnsi="Times New Roman" w:eastAsia="Times New Roman" w:cs="Times New Roman"/>
        </w:rPr>
        <w:t>produces sparse data sets</w:t>
      </w:r>
      <w:r>
        <w:rPr>
          <w:rFonts w:ascii="Times New Roman" w:hAnsi="Times New Roman" w:eastAsia="Times New Roman" w:cs="Times New Roman"/>
        </w:rPr>
        <w:t xml:space="preserve"> with redundant points</w:t>
      </w:r>
      <w:r w:rsidRPr="5003E31F">
        <w:rPr>
          <w:rFonts w:ascii="Times New Roman" w:hAnsi="Times New Roman" w:eastAsia="Times New Roman" w:cs="Times New Roman"/>
        </w:rPr>
        <w:t>. Therefore, the scans are filtered an</w:t>
      </w:r>
      <w:r>
        <w:rPr>
          <w:rFonts w:ascii="Times New Roman" w:hAnsi="Times New Roman" w:eastAsia="Times New Roman" w:cs="Times New Roman"/>
        </w:rPr>
        <w:t xml:space="preserve">d </w:t>
      </w:r>
      <w:proofErr w:type="spellStart"/>
      <w:r>
        <w:rPr>
          <w:rFonts w:ascii="Times New Roman" w:hAnsi="Times New Roman" w:eastAsia="Times New Roman" w:cs="Times New Roman"/>
        </w:rPr>
        <w:t>downsampled</w:t>
      </w:r>
      <w:proofErr w:type="spellEnd"/>
      <w:r>
        <w:rPr>
          <w:rFonts w:ascii="Times New Roman" w:hAnsi="Times New Roman" w:eastAsia="Times New Roman" w:cs="Times New Roman"/>
        </w:rPr>
        <w:t xml:space="preserve"> </w:t>
      </w:r>
      <w:r w:rsidRPr="00113056">
        <w:rPr>
          <w:rFonts w:ascii="Times New Roman" w:hAnsi="Times New Roman" w:eastAsia="Times New Roman" w:cs="Times New Roman"/>
          <w:highlight w:val="yellow"/>
        </w:rPr>
        <w:t>(with methods within PCL)</w:t>
      </w:r>
      <w:r w:rsidRPr="5003E31F">
        <w:rPr>
          <w:rFonts w:ascii="Times New Roman" w:hAnsi="Times New Roman" w:eastAsia="Times New Roman" w:cs="Times New Roman"/>
        </w:rPr>
        <w:t xml:space="preserve"> to improve results and </w:t>
      </w:r>
      <w:r>
        <w:rPr>
          <w:rFonts w:ascii="Times New Roman" w:hAnsi="Times New Roman" w:eastAsia="Times New Roman" w:cs="Times New Roman"/>
        </w:rPr>
        <w:t>reduce</w:t>
      </w:r>
      <w:r w:rsidRPr="5003E31F">
        <w:rPr>
          <w:rFonts w:ascii="Times New Roman" w:hAnsi="Times New Roman" w:eastAsia="Times New Roman" w:cs="Times New Roman"/>
        </w:rPr>
        <w:t xml:space="preserve"> the </w:t>
      </w:r>
      <w:r>
        <w:rPr>
          <w:rFonts w:ascii="Times New Roman" w:hAnsi="Times New Roman" w:eastAsia="Times New Roman" w:cs="Times New Roman"/>
        </w:rPr>
        <w:t>resource</w:t>
      </w:r>
      <w:r w:rsidRPr="5003E31F">
        <w:rPr>
          <w:rFonts w:ascii="Times New Roman" w:hAnsi="Times New Roman" w:eastAsia="Times New Roman" w:cs="Times New Roman"/>
        </w:rPr>
        <w:t xml:space="preserve"> requirements</w:t>
      </w:r>
      <w:r>
        <w:rPr>
          <w:rFonts w:ascii="Times New Roman" w:hAnsi="Times New Roman" w:eastAsia="Times New Roman" w:cs="Times New Roman"/>
        </w:rPr>
        <w:t xml:space="preserve"> of storage and processing</w:t>
      </w:r>
      <w:r w:rsidRPr="5003E31F">
        <w:rPr>
          <w:rFonts w:ascii="Times New Roman" w:hAnsi="Times New Roman" w:eastAsia="Times New Roman" w:cs="Times New Roman"/>
        </w:rPr>
        <w:t>. T</w:t>
      </w:r>
      <w:r>
        <w:rPr>
          <w:rFonts w:ascii="Times New Roman" w:hAnsi="Times New Roman" w:eastAsia="Times New Roman" w:cs="Times New Roman"/>
        </w:rPr>
        <w:t>he resulting</w:t>
      </w:r>
      <w:r w:rsidRPr="5003E31F">
        <w:rPr>
          <w:rFonts w:ascii="Times New Roman" w:hAnsi="Times New Roman" w:eastAsia="Times New Roman" w:cs="Times New Roman"/>
        </w:rPr>
        <w:t xml:space="preserve">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contains an image of the workpiece and fixtures as well as the top of the welding table and the </w:t>
      </w:r>
      <w:r>
        <w:rPr>
          <w:rFonts w:ascii="Times New Roman" w:hAnsi="Times New Roman" w:eastAsia="Times New Roman" w:cs="Times New Roman"/>
        </w:rPr>
        <w:lastRenderedPageBreak/>
        <w:t xml:space="preserve">background. The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associated with the LiDAR scan is known as the reference or target cloud. The sensing stage along with the methods of filtering and </w:t>
      </w:r>
      <w:proofErr w:type="spellStart"/>
      <w:r>
        <w:rPr>
          <w:rFonts w:ascii="Times New Roman" w:hAnsi="Times New Roman" w:eastAsia="Times New Roman" w:cs="Times New Roman"/>
        </w:rPr>
        <w:t>downsmpling</w:t>
      </w:r>
      <w:proofErr w:type="spellEnd"/>
      <w:r>
        <w:rPr>
          <w:rFonts w:ascii="Times New Roman" w:hAnsi="Times New Roman" w:eastAsia="Times New Roman" w:cs="Times New Roman"/>
        </w:rPr>
        <w:t xml:space="preserve"> can be seen below in figure 3.</w:t>
      </w:r>
    </w:p>
    <w:p w:rsidR="00331629" w:rsidP="00331629" w:rsidRDefault="00331629" w14:paraId="6FA5D600" w14:textId="77777777">
      <w:pPr>
        <w:rPr>
          <w:rFonts w:ascii="Times New Roman" w:hAnsi="Times New Roman" w:eastAsia="Times New Roman" w:cs="Times New Roman"/>
        </w:rPr>
      </w:pPr>
      <w:r>
        <w:rPr>
          <w:rFonts w:ascii="Times New Roman" w:hAnsi="Times New Roman" w:eastAsia="Times New Roman" w:cs="Times New Roman"/>
          <w:noProof/>
        </w:rPr>
        <mc:AlternateContent>
          <mc:Choice Requires="wpc">
            <w:drawing>
              <wp:inline distT="0" distB="0" distL="0" distR="0" wp14:anchorId="5E435F38" wp14:editId="59A8C17B">
                <wp:extent cx="5486400" cy="2383783"/>
                <wp:effectExtent l="0" t="0" r="0" b="0"/>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953710" y="291384"/>
                            <a:ext cx="1661605" cy="1195414"/>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664164" y="286096"/>
                            <a:ext cx="1668954" cy="1200701"/>
                          </a:xfrm>
                          <a:prstGeom prst="rect">
                            <a:avLst/>
                          </a:prstGeom>
                        </pic:spPr>
                      </pic:pic>
                      <wps:wsp>
                        <wps:cNvPr id="9" name="Text Box 9"/>
                        <wps:cNvSpPr txBox="1"/>
                        <wps:spPr>
                          <a:xfrm>
                            <a:off x="1992651" y="1510858"/>
                            <a:ext cx="1601521" cy="315579"/>
                          </a:xfrm>
                          <a:prstGeom prst="rect">
                            <a:avLst/>
                          </a:prstGeom>
                          <a:solidFill>
                            <a:schemeClr val="lt1"/>
                          </a:solidFill>
                          <a:ln w="6350">
                            <a:solidFill>
                              <a:schemeClr val="bg1"/>
                            </a:solidFill>
                          </a:ln>
                        </wps:spPr>
                        <wps:txbx>
                          <w:txbxContent>
                            <w:p w:rsidR="00331629" w:rsidP="00331629" w:rsidRDefault="00331629" w14:paraId="781C0154" w14:textId="77777777">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3631172" y="1510765"/>
                            <a:ext cx="1791802" cy="314960"/>
                          </a:xfrm>
                          <a:prstGeom prst="rect">
                            <a:avLst/>
                          </a:prstGeom>
                          <a:solidFill>
                            <a:schemeClr val="lt1"/>
                          </a:solidFill>
                          <a:ln w="6350">
                            <a:solidFill>
                              <a:schemeClr val="bg1"/>
                            </a:solidFill>
                          </a:ln>
                        </wps:spPr>
                        <wps:txbx>
                          <w:txbxContent>
                            <w:p w:rsidR="00331629" w:rsidP="00331629" w:rsidRDefault="00331629" w14:paraId="656BE627" w14:textId="77777777">
                              <w:pPr>
                                <w:spacing w:line="256" w:lineRule="auto"/>
                                <w:rPr>
                                  <w:rFonts w:ascii="Calibri" w:hAnsi="Calibri" w:eastAsia="Calibri"/>
                                </w:rPr>
                              </w:pPr>
                              <w:r>
                                <w:rPr>
                                  <w:rFonts w:ascii="Calibri" w:hAnsi="Calibri" w:eastAsia="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195856" y="1511126"/>
                            <a:ext cx="1601470" cy="314960"/>
                          </a:xfrm>
                          <a:prstGeom prst="rect">
                            <a:avLst/>
                          </a:prstGeom>
                          <a:solidFill>
                            <a:schemeClr val="lt1"/>
                          </a:solidFill>
                          <a:ln w="6350">
                            <a:solidFill>
                              <a:schemeClr val="bg1"/>
                            </a:solidFill>
                          </a:ln>
                        </wps:spPr>
                        <wps:txbx>
                          <w:txbxContent>
                            <w:p w:rsidR="00331629" w:rsidP="00331629" w:rsidRDefault="00331629" w14:paraId="77696312" w14:textId="77777777">
                              <w:pPr>
                                <w:spacing w:line="256" w:lineRule="auto"/>
                                <w:rPr>
                                  <w:rFonts w:ascii="Calibri" w:hAnsi="Calibri" w:eastAsia="Calibri"/>
                                </w:rPr>
                              </w:pPr>
                              <w:r>
                                <w:rPr>
                                  <w:rFonts w:ascii="Calibri" w:hAnsi="Calibri" w:eastAsia="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2262507" y="1973690"/>
                            <a:ext cx="1601470" cy="314325"/>
                          </a:xfrm>
                          <a:prstGeom prst="rect">
                            <a:avLst/>
                          </a:prstGeom>
                          <a:solidFill>
                            <a:schemeClr val="lt1"/>
                          </a:solidFill>
                          <a:ln w="6350">
                            <a:solidFill>
                              <a:schemeClr val="bg1"/>
                            </a:solidFill>
                          </a:ln>
                        </wps:spPr>
                        <wps:txbx>
                          <w:txbxContent>
                            <w:p w:rsidR="00331629" w:rsidP="00331629" w:rsidRDefault="00331629" w14:paraId="210AA1E0" w14:textId="77777777">
                              <w:pPr>
                                <w:spacing w:line="254" w:lineRule="auto"/>
                                <w:rPr>
                                  <w:rFonts w:ascii="Calibri" w:hAnsi="Calibri" w:eastAsia="Calibri"/>
                                </w:rPr>
                              </w:pPr>
                              <w:r>
                                <w:rPr>
                                  <w:rFonts w:ascii="Calibri" w:hAnsi="Calibri" w:eastAsia="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34C7F304">
              <v:group id="Canvas 108" style="width:6in;height:187.7pt;mso-position-horizontal-relative:char;mso-position-vertical-relative:line" coordsize="54864,23831" o:spid="_x0000_s1063" editas="canvas" w14:anchorId="5E435F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">
                <v:shape id="_x0000_s1064" style="position:absolute;width:54864;height:23831;visibility:visible;mso-wrap-style:square" filled="t" type="#_x0000_t75">
                  <v:fill o:detectmouseclick="t"/>
                  <v:path o:connecttype="none"/>
                </v:shape>
                <v:shape id="Picture 4" style="position:absolute;left:19537;top:2913;width:16616;height:11954;visibility:visible;mso-wrap-style:square" alt="A picture containing text, accessory, colorful&#10;&#10;Description automatically generated" o:spid="_x0000_s106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o:title="A picture containing text, accessory, colorful&#10;&#10;Description automatically generated" r:id="rId36"/>
                </v:shape>
                <v:shape id="Picture 6" style="position:absolute;left:36641;top:2860;width:16690;height:12007;visibility:visible;mso-wrap-style:square" alt="Engineering drawing&#10;&#10;Description automatically generated" o:spid="_x0000_s106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o:title="Engineering drawing&#10;&#10;Description automatically generated" r:id="rId37"/>
                </v:shape>
                <v:shape id="Text Box 9" style="position:absolute;left:19926;top:15108;width:16015;height:3156;visibility:visible;mso-wrap-style:square;v-text-anchor:top" o:spid="_x0000_s1067"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v:textbox>
                    <w:txbxContent>
                      <w:p w:rsidR="00331629" w:rsidP="00331629" w:rsidRDefault="00331629" w14:paraId="5709F381" w14:textId="77777777">
                        <w:r>
                          <w:t>Fig 3b - After Voxel Filter</w:t>
                        </w:r>
                      </w:p>
                    </w:txbxContent>
                  </v:textbox>
                </v:shape>
                <v:shape id="Text Box 67" style="position:absolute;left:36311;top:15107;width:17918;height:3150;visibility:visible;mso-wrap-style:square;v-text-anchor:top" o:spid="_x0000_s1068"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v:textbox>
                    <w:txbxContent>
                      <w:p w:rsidR="00331629" w:rsidP="00331629" w:rsidRDefault="00331629" w14:paraId="730FD38E" w14:textId="77777777">
                        <w:pPr>
                          <w:spacing w:line="256" w:lineRule="auto"/>
                          <w:rPr>
                            <w:rFonts w:ascii="Calibri" w:hAnsi="Calibri" w:eastAsia="Calibri"/>
                          </w:rPr>
                        </w:pPr>
                        <w:r>
                          <w:rPr>
                            <w:rFonts w:ascii="Calibri" w:hAnsi="Calibri" w:eastAsia="Calibri"/>
                          </w:rPr>
                          <w:t>Fig 3c - After Bounding Box</w:t>
                        </w:r>
                      </w:p>
                    </w:txbxContent>
                  </v:textbox>
                </v:shape>
                <v:shape id="Text Box 67" style="position:absolute;left:1958;top:15111;width:16015;height:3149;visibility:visible;mso-wrap-style:square;v-text-anchor:top" o:spid="_x0000_s1069"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v:textbox>
                    <w:txbxContent>
                      <w:p w:rsidR="00331629" w:rsidP="00331629" w:rsidRDefault="00331629" w14:paraId="736CA7FA" w14:textId="77777777">
                        <w:pPr>
                          <w:spacing w:line="256" w:lineRule="auto"/>
                          <w:rPr>
                            <w:rFonts w:ascii="Calibri" w:hAnsi="Calibri" w:eastAsia="Calibri"/>
                          </w:rPr>
                        </w:pPr>
                        <w:r>
                          <w:rPr>
                            <w:rFonts w:ascii="Calibri" w:hAnsi="Calibri" w:eastAsia="Calibri"/>
                          </w:rPr>
                          <w:t>Fig 3a - Before Filtering</w:t>
                        </w:r>
                      </w:p>
                    </w:txbxContent>
                  </v:textbox>
                </v:shape>
                <v:shape id="Text Box 67" style="position:absolute;left:22625;top:19736;width:16014;height:3144;visibility:visible;mso-wrap-style:square;v-text-anchor:top" o:spid="_x0000_s1070"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v:textbox>
                    <w:txbxContent>
                      <w:p w:rsidR="00331629" w:rsidP="00331629" w:rsidRDefault="00331629" w14:paraId="60109AE5" w14:textId="77777777">
                        <w:pPr>
                          <w:spacing w:line="254" w:lineRule="auto"/>
                          <w:rPr>
                            <w:rFonts w:ascii="Calibri" w:hAnsi="Calibri" w:eastAsia="Calibri"/>
                          </w:rPr>
                        </w:pPr>
                        <w:r>
                          <w:rPr>
                            <w:rFonts w:ascii="Calibri" w:hAnsi="Calibri" w:eastAsia="Calibri"/>
                          </w:rPr>
                          <w:t>Fig 3 - Filtering</w:t>
                        </w:r>
                      </w:p>
                    </w:txbxContent>
                  </v:textbox>
                </v:shape>
                <w10:anchorlock/>
              </v:group>
            </w:pict>
          </mc:Fallback>
        </mc:AlternateContent>
      </w:r>
    </w:p>
    <w:p w:rsidR="00331629" w:rsidP="00331629" w:rsidRDefault="00331629" w14:paraId="480FB091" w14:textId="77777777">
      <w:pPr>
        <w:rPr>
          <w:rFonts w:ascii="Times New Roman" w:hAnsi="Times New Roman" w:eastAsia="Times New Roman" w:cs="Times New Roman"/>
        </w:rPr>
      </w:pPr>
    </w:p>
    <w:p w:rsidR="00331629" w:rsidP="00331629" w:rsidRDefault="00331629" w14:paraId="1CF57A2D" w14:textId="77777777">
      <w:pPr>
        <w:rPr>
          <w:rFonts w:ascii="Times New Roman" w:hAnsi="Times New Roman" w:eastAsia="Times New Roman" w:cs="Times New Roman"/>
        </w:rPr>
      </w:pPr>
      <w:r>
        <w:rPr>
          <w:rFonts w:ascii="Times New Roman" w:hAnsi="Times New Roman" w:eastAsia="Times New Roman" w:cs="Times New Roman"/>
          <w:b/>
          <w:bCs/>
        </w:rPr>
        <w:t>Workpiece</w:t>
      </w:r>
      <w:r w:rsidRPr="001F62F8">
        <w:rPr>
          <w:rFonts w:ascii="Times New Roman" w:hAnsi="Times New Roman" w:eastAsia="Times New Roman" w:cs="Times New Roman"/>
          <w:b/>
          <w:bCs/>
        </w:rPr>
        <w:t xml:space="preserve"> Localization Stage</w:t>
      </w:r>
      <w:r>
        <w:rPr>
          <w:rFonts w:ascii="Times New Roman" w:hAnsi="Times New Roman" w:eastAsia="Times New Roman" w:cs="Times New Roman"/>
        </w:rPr>
        <w:t xml:space="preserve"> </w:t>
      </w:r>
    </w:p>
    <w:p w:rsidR="00331629" w:rsidP="00331629" w:rsidRDefault="00331629" w14:paraId="105CDF7A" w14:textId="77777777">
      <w:pPr>
        <w:rPr>
          <w:rFonts w:ascii="Times New Roman" w:hAnsi="Times New Roman" w:eastAsia="Times New Roman" w:cs="Times New Roman"/>
        </w:rPr>
      </w:pPr>
      <w:r w:rsidRPr="5003E31F">
        <w:rPr>
          <w:rFonts w:ascii="Times New Roman" w:hAnsi="Times New Roman" w:eastAsia="Times New Roman" w:cs="Times New Roman"/>
        </w:rPr>
        <w:t xml:space="preserve">In the </w:t>
      </w:r>
      <w:r>
        <w:rPr>
          <w:rFonts w:ascii="Times New Roman" w:hAnsi="Times New Roman" w:eastAsia="Times New Roman" w:cs="Times New Roman"/>
        </w:rPr>
        <w:t xml:space="preserve">workpiece localization </w:t>
      </w:r>
      <w:r w:rsidRPr="5003E31F">
        <w:rPr>
          <w:rFonts w:ascii="Times New Roman" w:hAnsi="Times New Roman" w:eastAsia="Times New Roman" w:cs="Times New Roman"/>
        </w:rPr>
        <w:t xml:space="preserve">stage, the </w:t>
      </w:r>
      <w:r w:rsidRPr="00E90779">
        <w:rPr>
          <w:rFonts w:ascii="Times New Roman" w:hAnsi="Times New Roman" w:eastAsia="Times New Roman" w:cs="Times New Roman"/>
          <w:b/>
        </w:rPr>
        <w:t xml:space="preserve">source </w:t>
      </w:r>
      <w:proofErr w:type="spellStart"/>
      <w:r>
        <w:rPr>
          <w:rFonts w:ascii="Times New Roman" w:hAnsi="Times New Roman" w:eastAsia="Times New Roman" w:cs="Times New Roman"/>
          <w:b/>
        </w:rPr>
        <w:t>point</w:t>
      </w:r>
      <w:r w:rsidRPr="00E90779">
        <w:rPr>
          <w:rFonts w:ascii="Times New Roman" w:hAnsi="Times New Roman" w:eastAsia="Times New Roman" w:cs="Times New Roman"/>
          <w:b/>
        </w:rPr>
        <w:t>cloud</w:t>
      </w:r>
      <w:proofErr w:type="spellEnd"/>
      <w:r w:rsidRPr="5003E31F">
        <w:rPr>
          <w:rFonts w:ascii="Times New Roman" w:hAnsi="Times New Roman" w:eastAsia="Times New Roman" w:cs="Times New Roman"/>
        </w:rPr>
        <w:t xml:space="preserve"> derived from </w:t>
      </w:r>
      <w:r>
        <w:rPr>
          <w:rFonts w:ascii="Times New Roman" w:hAnsi="Times New Roman" w:eastAsia="Times New Roman" w:cs="Times New Roman"/>
        </w:rPr>
        <w:t>the C</w:t>
      </w:r>
      <w:r w:rsidRPr="5003E31F">
        <w:rPr>
          <w:rFonts w:ascii="Times New Roman" w:hAnsi="Times New Roman" w:eastAsia="Times New Roman" w:cs="Times New Roman"/>
        </w:rPr>
        <w:t xml:space="preserve">AD </w:t>
      </w:r>
      <w:r>
        <w:rPr>
          <w:rFonts w:ascii="Times New Roman" w:hAnsi="Times New Roman" w:eastAsia="Times New Roman" w:cs="Times New Roman"/>
        </w:rPr>
        <w:t>model is</w:t>
      </w:r>
      <w:r w:rsidRPr="5003E31F">
        <w:rPr>
          <w:rFonts w:ascii="Times New Roman" w:hAnsi="Times New Roman" w:eastAsia="Times New Roman" w:cs="Times New Roman"/>
        </w:rPr>
        <w:t xml:space="preserve"> compared to the </w:t>
      </w:r>
      <w:r>
        <w:rPr>
          <w:rFonts w:ascii="Times New Roman" w:hAnsi="Times New Roman" w:eastAsia="Times New Roman" w:cs="Times New Roman"/>
        </w:rPr>
        <w:t xml:space="preserve">reduced </w:t>
      </w:r>
      <w:r w:rsidRPr="00E90779">
        <w:rPr>
          <w:rFonts w:ascii="Times New Roman" w:hAnsi="Times New Roman" w:eastAsia="Times New Roman" w:cs="Times New Roman"/>
          <w:b/>
        </w:rPr>
        <w:t>reference cloud</w:t>
      </w:r>
      <w:r w:rsidRPr="5003E31F">
        <w:rPr>
          <w:rFonts w:ascii="Times New Roman" w:hAnsi="Times New Roman" w:eastAsia="Times New Roman" w:cs="Times New Roman"/>
        </w:rPr>
        <w:t xml:space="preserve"> acquired from lidar in the sensing stage. The relative transformation between clouds is found using the iterative closest point algorithm (ICP). The pose of the two parts can be used to determine the required location of the weld seam in a global sense. </w:t>
      </w:r>
    </w:p>
    <w:p w:rsidR="00331629" w:rsidP="00331629" w:rsidRDefault="00331629" w14:paraId="55F5F79A" w14:textId="77777777">
      <w:pPr>
        <w:rPr>
          <w:rFonts w:ascii="Times New Roman" w:hAnsi="Times New Roman" w:eastAsia="Times New Roman" w:cs="Times New Roman"/>
        </w:rPr>
      </w:pPr>
      <w:r>
        <w:rPr>
          <w:rFonts w:ascii="Times New Roman" w:hAnsi="Times New Roman" w:eastAsia="Times New Roman" w:cs="Times New Roman"/>
        </w:rP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rsidR="00331629" w:rsidP="00331629" w:rsidRDefault="00331629" w14:paraId="5828B632" w14:textId="77777777">
      <w:pPr>
        <w:rPr>
          <w:rFonts w:ascii="Times New Roman" w:hAnsi="Times New Roman" w:eastAsia="Times New Roman" w:cs="Times New Roman"/>
        </w:rPr>
      </w:pPr>
      <w:r>
        <w:rPr>
          <w:rFonts w:ascii="Times New Roman" w:hAnsi="Times New Roman" w:eastAsia="Times New Roman" w:cs="Times New Roman"/>
        </w:rPr>
        <w:t xml:space="preserve">The LiDAR cloud is first reduced to the usable workspace of the robot using a 3D bounding box removing points from the surrounding walls and extents of the table. Next, the point cloud is </w:t>
      </w:r>
      <w:proofErr w:type="spellStart"/>
      <w:r>
        <w:rPr>
          <w:rFonts w:ascii="Times New Roman" w:hAnsi="Times New Roman" w:eastAsia="Times New Roman" w:cs="Times New Roman"/>
        </w:rPr>
        <w:t>downsampled</w:t>
      </w:r>
      <w:proofErr w:type="spellEnd"/>
      <w:r>
        <w:rPr>
          <w:rFonts w:ascii="Times New Roman" w:hAnsi="Times New Roman" w:eastAsia="Times New Roman" w:cs="Times New Roman"/>
        </w:rPr>
        <w:t xml:space="preserve"> with a voxel filter [15] to ensure uniform density of points in the reference. The remaining image contains points from the workpiece, the clamps holding the workpiece, and the table. The robot arm may also be included in the remaining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cloud. Finally, the rigid transformation between the reference and source </w:t>
      </w:r>
      <w:proofErr w:type="spellStart"/>
      <w:r>
        <w:rPr>
          <w:rFonts w:ascii="Times New Roman" w:hAnsi="Times New Roman" w:eastAsia="Times New Roman" w:cs="Times New Roman"/>
        </w:rPr>
        <w:t>pointclouds</w:t>
      </w:r>
      <w:proofErr w:type="spellEnd"/>
      <w:r>
        <w:rPr>
          <w:rFonts w:ascii="Times New Roman" w:hAnsi="Times New Roman" w:eastAsia="Times New Roman" w:cs="Times New Roman"/>
        </w:rPr>
        <w:t xml:space="preserve"> is found with the iterative closest point (ICP) cloud registration algorithm. This transformation matrix represents the location and orientation of the workpiece with respect to a fixed origin.</w:t>
      </w:r>
    </w:p>
    <w:p w:rsidR="00331629" w:rsidP="00331629" w:rsidRDefault="00331629" w14:paraId="2CE2818B" w14:textId="77777777">
      <w:pPr>
        <w:rPr>
          <w:rFonts w:ascii="Times New Roman" w:hAnsi="Times New Roman" w:eastAsia="Times New Roman" w:cs="Times New Roman"/>
        </w:rPr>
      </w:pPr>
    </w:p>
    <w:p w:rsidR="00331629" w:rsidP="00331629" w:rsidRDefault="00331629" w14:paraId="0890821F" w14:textId="77777777">
      <w:pPr>
        <w:rPr>
          <w:rFonts w:ascii="Times New Roman" w:hAnsi="Times New Roman" w:eastAsia="Times New Roman" w:cs="Times New Roman"/>
        </w:rPr>
      </w:pPr>
    </w:p>
    <w:p w:rsidR="00331629" w:rsidP="00331629" w:rsidRDefault="00331629" w14:paraId="2ADCA3D3" w14:textId="77777777">
      <w:pPr>
        <w:rPr>
          <w:rFonts w:ascii="Times New Roman" w:hAnsi="Times New Roman" w:eastAsia="Times New Roman" w:cs="Times New Roman"/>
        </w:rPr>
      </w:pPr>
    </w:p>
    <w:p w:rsidR="00331629" w:rsidP="00331629" w:rsidRDefault="00331629" w14:paraId="6D8590D8" w14:textId="77777777">
      <w:pPr>
        <w:rPr>
          <w:rFonts w:ascii="Times New Roman" w:hAnsi="Times New Roman" w:eastAsia="Times New Roman" w:cs="Times New Roman"/>
        </w:rPr>
      </w:pPr>
      <w:r>
        <w:rPr>
          <w:rFonts w:ascii="Times New Roman" w:hAnsi="Times New Roman" w:eastAsia="Times New Roman" w:cs="Times New Roman"/>
          <w:b/>
          <w:bCs/>
        </w:rPr>
        <w:lastRenderedPageBreak/>
        <w:t>Segmentation</w:t>
      </w:r>
      <w:r w:rsidRPr="0047615F">
        <w:rPr>
          <w:rFonts w:ascii="Times New Roman" w:hAnsi="Times New Roman" w:eastAsia="Times New Roman" w:cs="Times New Roman"/>
          <w:b/>
          <w:bCs/>
        </w:rPr>
        <w:t xml:space="preserve"> with RANSAC</w:t>
      </w:r>
    </w:p>
    <w:p w:rsidR="00331629" w:rsidP="00331629" w:rsidRDefault="00331629" w14:paraId="38129B57" w14:textId="77777777">
      <w:pPr>
        <w:rPr>
          <w:rFonts w:ascii="Times New Roman" w:hAnsi="Times New Roman" w:eastAsia="Times New Roman" w:cs="Times New Roman"/>
        </w:rPr>
      </w:pPr>
      <w:r>
        <w:rPr>
          <w:rFonts w:ascii="Times New Roman" w:hAnsi="Times New Roman" w:eastAsia="Times New Roman" w:cs="Times New Roman"/>
        </w:rP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rPr>
          <w:rFonts w:ascii="Times New Roman" w:hAnsi="Times New Roman" w:eastAsia="Times New Roman" w:cs="Times New Roman"/>
        </w:rPr>
        <w:t>pointclouds</w:t>
      </w:r>
      <w:proofErr w:type="spellEnd"/>
      <w:r>
        <w:rPr>
          <w:rFonts w:ascii="Times New Roman" w:hAnsi="Times New Roman" w:eastAsia="Times New Roman" w:cs="Times New Roman"/>
        </w:rPr>
        <w:t xml:space="preserve">. Furthermore, RANSAC may also be utilized to provide a good initial guess for the transformation estimation in ICP [6]. The RANSAC algorithm, in general, is a resampling technique that uses the minimum number of data points required to correctly detect and segment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shapes [10][11]. </w:t>
      </w:r>
    </w:p>
    <w:p w:rsidR="00331629" w:rsidP="00331629" w:rsidRDefault="00331629" w14:paraId="3CDE2F99" w14:textId="77777777">
      <w:pPr>
        <w:rPr>
          <w:rFonts w:ascii="Times New Roman" w:hAnsi="Times New Roman" w:eastAsia="Times New Roman" w:cs="Times New Roman"/>
        </w:rPr>
      </w:pPr>
      <w:r>
        <w:rPr>
          <w:rFonts w:ascii="Times New Roman" w:hAnsi="Times New Roman" w:eastAsia="Times New Roman" w:cs="Times New Roman"/>
        </w:rPr>
        <w:t xml:space="preserve">Although variations have been developed, the RANSAC algorithm can generally be thought of as an iterative two-part process. The first part involves a hypothesis in which the first minimal sample set (MSSs) is selected at random from the input dataset (source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which is 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comparted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rsidR="00331629" w:rsidP="00331629" w:rsidRDefault="00331629" w14:paraId="32D4D600" w14:textId="77777777">
      <w:pPr>
        <w:rPr>
          <w:rFonts w:ascii="Times New Roman" w:hAnsi="Times New Roman" w:eastAsia="Times New Roman" w:cs="Times New Roman"/>
        </w:rPr>
      </w:pPr>
    </w:p>
    <w:p w:rsidR="00331629" w:rsidP="00331629" w:rsidRDefault="00331629" w14:paraId="2A229A8A" w14:textId="77777777">
      <w:pPr>
        <w:rPr>
          <w:rFonts w:ascii="Times New Roman" w:hAnsi="Times New Roman" w:eastAsia="Times New Roman" w:cs="Times New Roman"/>
        </w:rPr>
      </w:pPr>
    </w:p>
    <w:p w:rsidR="00331629" w:rsidP="00331629" w:rsidRDefault="00331629" w14:paraId="0C8F6020" w14:textId="77777777">
      <w:pPr>
        <w:rPr>
          <w:rFonts w:ascii="Times New Roman" w:hAnsi="Times New Roman" w:eastAsia="Times New Roman" w:cs="Times New Roman"/>
        </w:rPr>
      </w:pPr>
    </w:p>
    <w:p w:rsidR="00331629" w:rsidP="00331629" w:rsidRDefault="00331629" w14:paraId="736763BE" w14:textId="77777777">
      <w:pPr>
        <w:rPr>
          <w:rFonts w:ascii="Times New Roman" w:hAnsi="Times New Roman" w:eastAsia="Times New Roman" w:cs="Times New Roman"/>
          <w:b/>
          <w:bCs/>
        </w:rPr>
      </w:pPr>
      <w:r>
        <w:rPr>
          <w:rFonts w:ascii="Times New Roman" w:hAnsi="Times New Roman" w:eastAsia="Times New Roman" w:cs="Times New Roman"/>
          <w:noProof/>
        </w:rPr>
        <mc:AlternateContent>
          <mc:Choice Requires="wpc">
            <w:drawing>
              <wp:inline distT="0" distB="0" distL="0" distR="0" wp14:anchorId="3A13793B" wp14:editId="181E9557">
                <wp:extent cx="6419850" cy="2616347"/>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 name="Text Box 36"/>
                        <wps:cNvSpPr txBox="1"/>
                        <wps:spPr>
                          <a:xfrm>
                            <a:off x="211423" y="1470599"/>
                            <a:ext cx="1664948" cy="462387"/>
                          </a:xfrm>
                          <a:prstGeom prst="rect">
                            <a:avLst/>
                          </a:prstGeom>
                          <a:solidFill>
                            <a:schemeClr val="lt1"/>
                          </a:solidFill>
                          <a:ln w="6350">
                            <a:solidFill>
                              <a:schemeClr val="bg1"/>
                            </a:solidFill>
                          </a:ln>
                        </wps:spPr>
                        <wps:txbx>
                          <w:txbxContent>
                            <w:p w:rsidRPr="00350A81" w:rsidR="00331629" w:rsidP="00331629" w:rsidRDefault="00331629" w14:paraId="2FF0DD6D" w14:textId="77777777">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1564523" y="2088968"/>
                            <a:ext cx="3335181" cy="285750"/>
                          </a:xfrm>
                          <a:prstGeom prst="rect">
                            <a:avLst/>
                          </a:prstGeom>
                          <a:solidFill>
                            <a:schemeClr val="lt1"/>
                          </a:solidFill>
                          <a:ln w="6350">
                            <a:solidFill>
                              <a:schemeClr val="bg1"/>
                            </a:solidFill>
                          </a:ln>
                        </wps:spPr>
                        <wps:txbx>
                          <w:txbxContent>
                            <w:p w:rsidR="00331629" w:rsidP="00331629" w:rsidRDefault="00331629" w14:paraId="466B6A46" w14:textId="77777777">
                              <w:pPr>
                                <w:spacing w:line="254" w:lineRule="auto"/>
                                <w:rPr>
                                  <w:rFonts w:ascii="Calibri" w:hAnsi="Calibri" w:eastAsia="Calibri"/>
                                </w:rPr>
                              </w:pPr>
                              <w:r>
                                <w:rPr>
                                  <w:rFonts w:ascii="Calibri" w:hAnsi="Calibri" w:eastAsia="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5033" y="35999"/>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083693" y="35999"/>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07814" y="35999"/>
                            <a:ext cx="1959995" cy="1410085"/>
                          </a:xfrm>
                          <a:prstGeom prst="rect">
                            <a:avLst/>
                          </a:prstGeom>
                        </pic:spPr>
                      </pic:pic>
                      <wps:wsp>
                        <wps:cNvPr id="81" name="Text Box 36"/>
                        <wps:cNvSpPr txBox="1"/>
                        <wps:spPr>
                          <a:xfrm>
                            <a:off x="2074064" y="1466462"/>
                            <a:ext cx="2033750" cy="503524"/>
                          </a:xfrm>
                          <a:prstGeom prst="rect">
                            <a:avLst/>
                          </a:prstGeom>
                          <a:solidFill>
                            <a:schemeClr val="lt1"/>
                          </a:solidFill>
                          <a:ln w="6350">
                            <a:solidFill>
                              <a:schemeClr val="bg1"/>
                            </a:solidFill>
                          </a:ln>
                        </wps:spPr>
                        <wps:txbx>
                          <w:txbxContent>
                            <w:p w:rsidRPr="00F62FE3" w:rsidR="00331629" w:rsidP="00331629" w:rsidRDefault="00331629" w14:paraId="21D8EACE" w14:textId="77777777">
                              <w:pPr>
                                <w:spacing w:line="256" w:lineRule="auto"/>
                                <w:rPr>
                                  <w:rFonts w:ascii="Calibri" w:hAnsi="Calibri" w:eastAsia="Calibri"/>
                                  <w:sz w:val="20"/>
                                  <w:szCs w:val="20"/>
                                </w:rPr>
                              </w:pPr>
                              <w:r w:rsidRPr="00F62FE3">
                                <w:rPr>
                                  <w:rFonts w:ascii="Calibri" w:hAnsi="Calibri" w:eastAsia="Calibri"/>
                                  <w:sz w:val="20"/>
                                  <w:szCs w:val="20"/>
                                </w:rPr>
                                <w:t>Figure 4b – Plane Inliers:</w:t>
                              </w:r>
                              <w:r>
                                <w:rPr>
                                  <w:rFonts w:ascii="Calibri" w:hAnsi="Calibri" w:eastAsia="Calibri"/>
                                  <w:sz w:val="20"/>
                                  <w:szCs w:val="20"/>
                                </w:rPr>
                                <w:t xml:space="preserve"> </w:t>
                              </w:r>
                              <w:r w:rsidRPr="00F62FE3">
                                <w:rPr>
                                  <w:rFonts w:ascii="Calibri" w:hAnsi="Calibri" w:eastAsia="Calibri"/>
                                  <w:sz w:val="20"/>
                                  <w:szCs w:val="20"/>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4117733" y="1455922"/>
                            <a:ext cx="2045217" cy="551063"/>
                          </a:xfrm>
                          <a:prstGeom prst="rect">
                            <a:avLst/>
                          </a:prstGeom>
                          <a:solidFill>
                            <a:schemeClr val="lt1"/>
                          </a:solidFill>
                          <a:ln w="6350">
                            <a:solidFill>
                              <a:schemeClr val="bg1"/>
                            </a:solidFill>
                          </a:ln>
                        </wps:spPr>
                        <wps:txbx>
                          <w:txbxContent>
                            <w:p w:rsidRPr="00F62FE3" w:rsidR="00331629" w:rsidP="00331629" w:rsidRDefault="00331629" w14:paraId="19B49F7B" w14:textId="77777777">
                              <w:pPr>
                                <w:spacing w:line="254" w:lineRule="auto"/>
                                <w:rPr>
                                  <w:rFonts w:ascii="Calibri" w:hAnsi="Calibri" w:eastAsia="Calibri"/>
                                  <w:sz w:val="20"/>
                                  <w:szCs w:val="20"/>
                                </w:rPr>
                              </w:pPr>
                              <w:r w:rsidRPr="00F62FE3">
                                <w:rPr>
                                  <w:rFonts w:ascii="Calibri" w:hAnsi="Calibri" w:eastAsia="Calibri"/>
                                  <w:sz w:val="20"/>
                                  <w:szCs w:val="20"/>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1554018D">
              <v:group id="Canvas 21" style="width:505.5pt;height:206pt;mso-position-horizontal-relative:char;mso-position-vertical-relative:line" coordsize="64198,26162" o:spid="_x0000_s1071" editas="canvas" w14:anchorId="3A13793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">
                <v:shape id="_x0000_s1072" style="position:absolute;width:64198;height:26162;visibility:visible;mso-wrap-style:square" filled="t" type="#_x0000_t75">
                  <v:fill o:detectmouseclick="t"/>
                  <v:path o:connecttype="none"/>
                </v:shape>
                <v:shape id="Text Box 36" style="position:absolute;left:2114;top:14705;width:16649;height:4624;visibility:visible;mso-wrap-style:square;v-text-anchor:top" o:spid="_x0000_s1073"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v:textbox>
                    <w:txbxContent>
                      <w:p w:rsidRPr="00350A81" w:rsidR="00331629" w:rsidP="00331629" w:rsidRDefault="00331629" w14:paraId="1183637D" w14:textId="77777777">
                        <w:pPr>
                          <w:rPr>
                            <w:sz w:val="18"/>
                            <w:szCs w:val="18"/>
                          </w:rPr>
                        </w:pPr>
                        <w:r w:rsidRPr="00350A81">
                          <w:rPr>
                            <w:sz w:val="18"/>
                            <w:szCs w:val="18"/>
                          </w:rPr>
                          <w:t>Figure 4a – Input Cloud: Table, Workpiece, and Clamps</w:t>
                        </w:r>
                      </w:p>
                    </w:txbxContent>
                  </v:textbox>
                </v:shape>
                <v:shape id="Text Box 36" style="position:absolute;left:15645;top:20889;width:33352;height:2858;visibility:visible;mso-wrap-style:square;v-text-anchor:top" o:spid="_x0000_s1074"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v:textbox>
                    <w:txbxContent>
                      <w:p w:rsidR="00331629" w:rsidP="00331629" w:rsidRDefault="00331629" w14:paraId="651B148B" w14:textId="77777777">
                        <w:pPr>
                          <w:spacing w:line="254" w:lineRule="auto"/>
                          <w:rPr>
                            <w:rFonts w:ascii="Calibri" w:hAnsi="Calibri" w:eastAsia="Calibri"/>
                          </w:rPr>
                        </w:pPr>
                        <w:r>
                          <w:rPr>
                            <w:rFonts w:ascii="Calibri" w:hAnsi="Calibri" w:eastAsia="Calibri"/>
                          </w:rPr>
                          <w:t>Figure 4 – Segmentation to Remove Table</w:t>
                        </w:r>
                      </w:p>
                    </w:txbxContent>
                  </v:textbox>
                </v:shape>
                <v:shape id="Picture 52" style="position:absolute;left:550;top:359;width:19587;height:14092;visibility:visible;mso-wrap-style:square" alt="A picture containing surface chart&#10;&#10;Description automatically generated" o:spid="_x0000_s107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o:title="A picture containing surface chart&#10;&#10;Description automatically generated" r:id="rId41"/>
                </v:shape>
                <v:shape id="Picture 55" style="position:absolute;left:20836;top:359;width:19598;height:14100;visibility:visible;mso-wrap-style:square" alt="A picture containing surface chart&#10;&#10;Description automatically generated" o:spid="_x0000_s107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o:title="A picture containing surface chart&#10;&#10;Description automatically generated" r:id="rId42"/>
                </v:shape>
                <v:shape id="Picture 59" style="position:absolute;left:41078;top:359;width:19600;height:14101;visibility:visible;mso-wrap-style:square" alt="Chart&#10;&#10;Description automatically generated" o:spid="_x0000_s107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o:title="Chart&#10;&#10;Description automatically generated" r:id="rId43"/>
                </v:shape>
                <v:shape id="Text Box 36" style="position:absolute;left:20740;top:14664;width:20338;height:5035;visibility:visible;mso-wrap-style:square;v-text-anchor:top" o:spid="_x0000_s1078"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v:textbox>
                    <w:txbxContent>
                      <w:p w:rsidRPr="00F62FE3" w:rsidR="00331629" w:rsidP="00331629" w:rsidRDefault="00331629" w14:paraId="7E931BB3" w14:textId="77777777">
                        <w:pPr>
                          <w:spacing w:line="256" w:lineRule="auto"/>
                          <w:rPr>
                            <w:rFonts w:ascii="Calibri" w:hAnsi="Calibri" w:eastAsia="Calibri"/>
                            <w:sz w:val="20"/>
                            <w:szCs w:val="20"/>
                          </w:rPr>
                        </w:pPr>
                        <w:r w:rsidRPr="00F62FE3">
                          <w:rPr>
                            <w:rFonts w:ascii="Calibri" w:hAnsi="Calibri" w:eastAsia="Calibri"/>
                            <w:sz w:val="20"/>
                            <w:szCs w:val="20"/>
                          </w:rPr>
                          <w:t>Figure 4b – Plane Inliers:</w:t>
                        </w:r>
                        <w:r>
                          <w:rPr>
                            <w:rFonts w:ascii="Calibri" w:hAnsi="Calibri" w:eastAsia="Calibri"/>
                            <w:sz w:val="20"/>
                            <w:szCs w:val="20"/>
                          </w:rPr>
                          <w:t xml:space="preserve"> </w:t>
                        </w:r>
                        <w:r w:rsidRPr="00F62FE3">
                          <w:rPr>
                            <w:rFonts w:ascii="Calibri" w:hAnsi="Calibri" w:eastAsia="Calibri"/>
                            <w:sz w:val="20"/>
                            <w:szCs w:val="20"/>
                          </w:rPr>
                          <w:t>Table</w:t>
                        </w:r>
                      </w:p>
                    </w:txbxContent>
                  </v:textbox>
                </v:shape>
                <v:shape id="Text Box 36" style="position:absolute;left:41177;top:14559;width:20452;height:5510;visibility:visible;mso-wrap-style:square;v-text-anchor:top" o:spid="_x0000_s1079"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v:textbox>
                    <w:txbxContent>
                      <w:p w:rsidRPr="00F62FE3" w:rsidR="00331629" w:rsidP="00331629" w:rsidRDefault="00331629" w14:paraId="63DFDC56" w14:textId="77777777">
                        <w:pPr>
                          <w:spacing w:line="254" w:lineRule="auto"/>
                          <w:rPr>
                            <w:rFonts w:ascii="Calibri" w:hAnsi="Calibri" w:eastAsia="Calibri"/>
                            <w:sz w:val="20"/>
                            <w:szCs w:val="20"/>
                          </w:rPr>
                        </w:pPr>
                        <w:r w:rsidRPr="00F62FE3">
                          <w:rPr>
                            <w:rFonts w:ascii="Calibri" w:hAnsi="Calibri" w:eastAsia="Calibri"/>
                            <w:sz w:val="20"/>
                            <w:szCs w:val="20"/>
                          </w:rPr>
                          <w:t xml:space="preserve">Figure 4c – Plane Outliers: Workpiece and Clamps </w:t>
                        </w:r>
                      </w:p>
                    </w:txbxContent>
                  </v:textbox>
                </v:shape>
                <w10:anchorlock/>
              </v:group>
            </w:pict>
          </mc:Fallback>
        </mc:AlternateContent>
      </w:r>
    </w:p>
    <w:p w:rsidR="00331629" w:rsidP="00331629" w:rsidRDefault="00331629" w14:paraId="606A7219" w14:textId="77777777">
      <w:pPr>
        <w:rPr>
          <w:rFonts w:ascii="Times New Roman" w:hAnsi="Times New Roman" w:eastAsia="Times New Roman" w:cs="Times New Roman"/>
          <w:b/>
          <w:bCs/>
        </w:rPr>
      </w:pPr>
    </w:p>
    <w:p w:rsidR="00331629" w:rsidP="00331629" w:rsidRDefault="00331629" w14:paraId="6EA80F82" w14:textId="77777777">
      <w:pPr>
        <w:rPr>
          <w:rFonts w:ascii="Times New Roman" w:hAnsi="Times New Roman" w:eastAsia="Times New Roman" w:cs="Times New Roman"/>
          <w:b/>
          <w:bCs/>
        </w:rPr>
      </w:pPr>
    </w:p>
    <w:p w:rsidR="00331629" w:rsidP="00331629" w:rsidRDefault="00331629" w14:paraId="4067D3AE" w14:textId="77777777">
      <w:pPr>
        <w:rPr>
          <w:rFonts w:ascii="Times New Roman" w:hAnsi="Times New Roman" w:eastAsia="Times New Roman" w:cs="Times New Roman"/>
          <w:b/>
          <w:bCs/>
        </w:rPr>
      </w:pPr>
      <w:r>
        <w:rPr>
          <w:rFonts w:ascii="Times New Roman" w:hAnsi="Times New Roman" w:eastAsia="Times New Roman" w:cs="Times New Roman"/>
          <w:b/>
          <w:bCs/>
          <w:noProof/>
        </w:rPr>
        <w:lastRenderedPageBreak/>
        <mc:AlternateContent>
          <mc:Choice Requires="wpc">
            <w:drawing>
              <wp:inline distT="0" distB="0" distL="0" distR="0" wp14:anchorId="6853FA54" wp14:editId="78B74C8B">
                <wp:extent cx="6527165" cy="2589919"/>
                <wp:effectExtent l="0" t="0" r="6985" b="127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 name="Picture 83"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123496" y="153573"/>
                            <a:ext cx="1950720" cy="1403350"/>
                          </a:xfrm>
                          <a:prstGeom prst="rect">
                            <a:avLst/>
                          </a:prstGeom>
                        </pic:spPr>
                      </pic:pic>
                      <pic:pic xmlns:pic="http://schemas.openxmlformats.org/drawingml/2006/picture">
                        <pic:nvPicPr>
                          <pic:cNvPr id="84" name="Picture 84" descr="A picture containing 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2145343" y="153573"/>
                            <a:ext cx="1956435" cy="1407795"/>
                          </a:xfrm>
                          <a:prstGeom prst="rect">
                            <a:avLst/>
                          </a:prstGeom>
                        </pic:spPr>
                      </pic:pic>
                      <wps:wsp>
                        <wps:cNvPr id="85" name="Text Box 36"/>
                        <wps:cNvSpPr txBox="1"/>
                        <wps:spPr>
                          <a:xfrm>
                            <a:off x="1728665" y="2188509"/>
                            <a:ext cx="3335020" cy="285115"/>
                          </a:xfrm>
                          <a:prstGeom prst="rect">
                            <a:avLst/>
                          </a:prstGeom>
                          <a:solidFill>
                            <a:schemeClr val="lt1"/>
                          </a:solidFill>
                          <a:ln w="6350">
                            <a:solidFill>
                              <a:schemeClr val="bg1"/>
                            </a:solidFill>
                          </a:ln>
                        </wps:spPr>
                        <wps:txbx>
                          <w:txbxContent>
                            <w:p w:rsidR="00331629" w:rsidP="00331629" w:rsidRDefault="00331629" w14:paraId="4156DF77" w14:textId="77777777">
                              <w:pPr>
                                <w:spacing w:line="252" w:lineRule="auto"/>
                                <w:rPr>
                                  <w:rFonts w:ascii="Calibri" w:hAnsi="Calibri" w:eastAsia="Calibri"/>
                                </w:rPr>
                              </w:pPr>
                              <w:r>
                                <w:rPr>
                                  <w:rFonts w:ascii="Calibri" w:hAnsi="Calibri" w:eastAsia="Calibri"/>
                                </w:rPr>
                                <w:t>Figure 5 –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370279" y="1675810"/>
                            <a:ext cx="1664335" cy="462280"/>
                          </a:xfrm>
                          <a:prstGeom prst="rect">
                            <a:avLst/>
                          </a:prstGeom>
                          <a:solidFill>
                            <a:schemeClr val="lt1"/>
                          </a:solidFill>
                          <a:ln w="6350">
                            <a:solidFill>
                              <a:schemeClr val="bg1"/>
                            </a:solidFill>
                          </a:ln>
                        </wps:spPr>
                        <wps:txbx>
                          <w:txbxContent>
                            <w:p w:rsidR="00331629" w:rsidP="00331629" w:rsidRDefault="00331629" w14:paraId="3CC7B165" w14:textId="77777777">
                              <w:pPr>
                                <w:spacing w:line="256" w:lineRule="auto"/>
                                <w:rPr>
                                  <w:rFonts w:ascii="Calibri" w:hAnsi="Calibri" w:eastAsia="Calibri"/>
                                  <w:sz w:val="18"/>
                                  <w:szCs w:val="18"/>
                                </w:rPr>
                              </w:pPr>
                              <w:r>
                                <w:rPr>
                                  <w:rFonts w:ascii="Calibri" w:hAnsi="Calibri" w:eastAsia="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2262506" y="1696952"/>
                            <a:ext cx="1833795" cy="306271"/>
                          </a:xfrm>
                          <a:prstGeom prst="rect">
                            <a:avLst/>
                          </a:prstGeom>
                          <a:solidFill>
                            <a:schemeClr val="lt1"/>
                          </a:solidFill>
                          <a:ln w="6350">
                            <a:solidFill>
                              <a:schemeClr val="bg1"/>
                            </a:solidFill>
                          </a:ln>
                        </wps:spPr>
                        <wps:txbx>
                          <w:txbxContent>
                            <w:p w:rsidR="00331629" w:rsidP="00331629" w:rsidRDefault="00331629" w14:paraId="53ED4F60" w14:textId="77777777">
                              <w:pPr>
                                <w:spacing w:line="254" w:lineRule="auto"/>
                                <w:rPr>
                                  <w:rFonts w:ascii="Calibri" w:hAnsi="Calibri" w:eastAsia="Calibri"/>
                                  <w:sz w:val="20"/>
                                  <w:szCs w:val="20"/>
                                </w:rPr>
                              </w:pPr>
                              <w:r>
                                <w:rPr>
                                  <w:rFonts w:ascii="Calibri" w:hAnsi="Calibri" w:eastAsia="Calibri"/>
                                  <w:sz w:val="20"/>
                                  <w:szCs w:val="20"/>
                                </w:rPr>
                                <w:t>Figure 4b – Plane Inliers: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4228439" y="1712809"/>
                            <a:ext cx="1959928" cy="306070"/>
                          </a:xfrm>
                          <a:prstGeom prst="rect">
                            <a:avLst/>
                          </a:prstGeom>
                          <a:solidFill>
                            <a:schemeClr val="lt1"/>
                          </a:solidFill>
                          <a:ln w="6350">
                            <a:solidFill>
                              <a:schemeClr val="bg1"/>
                            </a:solidFill>
                          </a:ln>
                        </wps:spPr>
                        <wps:txbx>
                          <w:txbxContent>
                            <w:p w:rsidR="00331629" w:rsidP="00331629" w:rsidRDefault="00331629" w14:paraId="520AEDFD" w14:textId="77777777">
                              <w:pPr>
                                <w:spacing w:line="252" w:lineRule="auto"/>
                                <w:rPr>
                                  <w:rFonts w:ascii="Calibri" w:hAnsi="Calibri" w:eastAsia="Calibri"/>
                                  <w:sz w:val="20"/>
                                  <w:szCs w:val="20"/>
                                </w:rPr>
                              </w:pPr>
                              <w:r>
                                <w:rPr>
                                  <w:rFonts w:ascii="Calibri" w:hAnsi="Calibri" w:eastAsia="Calibri"/>
                                  <w:sz w:val="20"/>
                                  <w:szCs w:val="20"/>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214B7D1B">
              <v:group id="Canvas 68" style="width:513.95pt;height:203.95pt;mso-position-horizontal-relative:char;mso-position-vertical-relative:line" coordsize="65271,25895" o:spid="_x0000_s1080" editas="canvas" w14:anchorId="6853FA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">
                <v:shape id="_x0000_s1081" style="position:absolute;width:65271;height:25895;visibility:visible;mso-wrap-style:square" filled="t" type="#_x0000_t75">
                  <v:fill o:detectmouseclick="t"/>
                  <v:path o:connecttype="none"/>
                </v:shape>
                <v:shape id="Picture 83" style="position:absolute;left:1234;top:1535;width:19508;height:14034;visibility:visible;mso-wrap-style:square" alt="A picture containing graphical user interface&#10;&#10;Description automatically generated" o:spid="_x0000_s108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">
                  <v:imagedata o:title="A picture containing graphical user interface&#10;&#10;Description automatically generated" r:id="rId46"/>
                </v:shape>
                <v:shape id="Picture 84" style="position:absolute;left:21453;top:1535;width:19564;height:14078;visibility:visible;mso-wrap-style:square" alt="A picture containing diagram&#10;&#10;Description automatically generated" o:spid="_x0000_s108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">
                  <v:imagedata o:title="A picture containing diagram&#10;&#10;Description automatically generated" r:id="rId47"/>
                </v:shape>
                <v:shape id="Text Box 36" style="position:absolute;left:17286;top:21885;width:33350;height:2851;visibility:visible;mso-wrap-style:square;v-text-anchor:top" o:spid="_x0000_s1084"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v:textbox>
                    <w:txbxContent>
                      <w:p w:rsidR="00331629" w:rsidP="00331629" w:rsidRDefault="00331629" w14:paraId="7F419D1C" w14:textId="77777777">
                        <w:pPr>
                          <w:spacing w:line="252" w:lineRule="auto"/>
                          <w:rPr>
                            <w:rFonts w:ascii="Calibri" w:hAnsi="Calibri" w:eastAsia="Calibri"/>
                          </w:rPr>
                        </w:pPr>
                        <w:r>
                          <w:rPr>
                            <w:rFonts w:ascii="Calibri" w:hAnsi="Calibri" w:eastAsia="Calibri"/>
                          </w:rPr>
                          <w:t>Figure 5 – Segmentation to Remove Clamps</w:t>
                        </w:r>
                      </w:p>
                    </w:txbxContent>
                  </v:textbox>
                </v:shape>
                <v:shape id="Text Box 36" style="position:absolute;left:3702;top:16758;width:16644;height:4622;visibility:visible;mso-wrap-style:square;v-text-anchor:top" o:spid="_x0000_s1085"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v:textbox>
                    <w:txbxContent>
                      <w:p w:rsidR="00331629" w:rsidP="00331629" w:rsidRDefault="00331629" w14:paraId="61ED6CB4" w14:textId="77777777">
                        <w:pPr>
                          <w:spacing w:line="256" w:lineRule="auto"/>
                          <w:rPr>
                            <w:rFonts w:ascii="Calibri" w:hAnsi="Calibri" w:eastAsia="Calibri"/>
                            <w:sz w:val="18"/>
                            <w:szCs w:val="18"/>
                          </w:rPr>
                        </w:pPr>
                        <w:r>
                          <w:rPr>
                            <w:rFonts w:ascii="Calibri" w:hAnsi="Calibri" w:eastAsia="Calibri"/>
                            <w:sz w:val="18"/>
                            <w:szCs w:val="18"/>
                          </w:rPr>
                          <w:t>Figure 5a – Input Cloud: Workpiece, and Clamps</w:t>
                        </w:r>
                      </w:p>
                    </w:txbxContent>
                  </v:textbox>
                </v:shape>
                <v:shape id="Text Box 36" style="position:absolute;left:22625;top:16969;width:18338;height:3063;visibility:visible;mso-wrap-style:square;v-text-anchor:top" o:spid="_x0000_s1086"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v:textbox>
                    <w:txbxContent>
                      <w:p w:rsidR="00331629" w:rsidP="00331629" w:rsidRDefault="00331629" w14:paraId="4ADFAE30" w14:textId="77777777">
                        <w:pPr>
                          <w:spacing w:line="254" w:lineRule="auto"/>
                          <w:rPr>
                            <w:rFonts w:ascii="Calibri" w:hAnsi="Calibri" w:eastAsia="Calibri"/>
                            <w:sz w:val="20"/>
                            <w:szCs w:val="20"/>
                          </w:rPr>
                        </w:pPr>
                        <w:r>
                          <w:rPr>
                            <w:rFonts w:ascii="Calibri" w:hAnsi="Calibri" w:eastAsia="Calibri"/>
                            <w:sz w:val="20"/>
                            <w:szCs w:val="20"/>
                          </w:rPr>
                          <w:t>Figure 4b – Plane Inliers: Table</w:t>
                        </w:r>
                      </w:p>
                    </w:txbxContent>
                  </v:textbox>
                </v:shape>
                <v:shape id="Text Box 36" style="position:absolute;left:42284;top:17128;width:19599;height:3060;visibility:visible;mso-wrap-style:square;v-text-anchor:top" o:spid="_x0000_s1087"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v:textbox>
                    <w:txbxContent>
                      <w:p w:rsidR="00331629" w:rsidP="00331629" w:rsidRDefault="00331629" w14:paraId="4D3B3BDF" w14:textId="77777777">
                        <w:pPr>
                          <w:spacing w:line="252" w:lineRule="auto"/>
                          <w:rPr>
                            <w:rFonts w:ascii="Calibri" w:hAnsi="Calibri" w:eastAsia="Calibri"/>
                            <w:sz w:val="20"/>
                            <w:szCs w:val="20"/>
                          </w:rPr>
                        </w:pPr>
                        <w:r>
                          <w:rPr>
                            <w:rFonts w:ascii="Calibri" w:hAnsi="Calibri" w:eastAsia="Calibri"/>
                            <w:sz w:val="20"/>
                            <w:szCs w:val="20"/>
                          </w:rPr>
                          <w:t>Figure 4c – Plane Outliers: Clamps</w:t>
                        </w:r>
                      </w:p>
                    </w:txbxContent>
                  </v:textbox>
                </v:shape>
                <w10:anchorlock/>
              </v:group>
            </w:pict>
          </mc:Fallback>
        </mc:AlternateContent>
      </w:r>
    </w:p>
    <w:p w:rsidR="00331629" w:rsidP="00331629" w:rsidRDefault="00331629" w14:paraId="6A3091F3" w14:textId="77777777">
      <w:pPr>
        <w:rPr>
          <w:rFonts w:ascii="Times New Roman" w:hAnsi="Times New Roman" w:eastAsia="Times New Roman" w:cs="Times New Roman"/>
          <w:b/>
          <w:bCs/>
        </w:rPr>
      </w:pPr>
    </w:p>
    <w:p w:rsidR="00331629" w:rsidP="00331629" w:rsidRDefault="00331629" w14:paraId="645C0C04" w14:textId="77777777">
      <w:pPr>
        <w:rPr>
          <w:rFonts w:ascii="Times New Roman" w:hAnsi="Times New Roman" w:eastAsia="Times New Roman" w:cs="Times New Roman"/>
          <w:b/>
          <w:bCs/>
        </w:rPr>
      </w:pPr>
    </w:p>
    <w:p w:rsidRPr="00E75C88" w:rsidR="00331629" w:rsidP="00331629" w:rsidRDefault="00331629" w14:paraId="3A45CF25" w14:textId="77777777">
      <w:pPr>
        <w:rPr>
          <w:rFonts w:ascii="Times New Roman" w:hAnsi="Times New Roman" w:eastAsia="Times New Roman" w:cs="Times New Roman"/>
          <w:b/>
          <w:bCs/>
        </w:rPr>
      </w:pPr>
      <w:r>
        <w:rPr>
          <w:rFonts w:ascii="Times New Roman" w:hAnsi="Times New Roman" w:eastAsia="Times New Roman" w:cs="Times New Roman"/>
          <w:b/>
          <w:bCs/>
        </w:rPr>
        <w:t xml:space="preserve">Iterative Closest Point </w:t>
      </w:r>
    </w:p>
    <w:p w:rsidR="00331629" w:rsidP="00331629" w:rsidRDefault="00331629" w14:paraId="2328822E" w14:textId="77777777">
      <w:pPr>
        <w:rPr>
          <w:rFonts w:ascii="Times New Roman" w:hAnsi="Times New Roman" w:eastAsia="Times New Roman" w:cs="Times New Roman"/>
        </w:rPr>
      </w:pPr>
      <w:r>
        <w:rPr>
          <w:rFonts w:ascii="Times New Roman" w:hAnsi="Times New Roman" w:eastAsia="Times New Roman" w:cs="Times New Roman"/>
        </w:rPr>
        <w:t xml:space="preserve">The objective of the original ICP algorithm is to find a rigid transformation, with which the reference cloud is in the best alignment with the source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set. This method considers the closest corresponding points between two </w:t>
      </w:r>
      <w:proofErr w:type="spellStart"/>
      <w:r>
        <w:rPr>
          <w:rFonts w:ascii="Times New Roman" w:hAnsi="Times New Roman" w:eastAsia="Times New Roman" w:cs="Times New Roman"/>
        </w:rPr>
        <w:t>pointclouds</w:t>
      </w:r>
      <w:proofErr w:type="spellEnd"/>
      <w:r>
        <w:rPr>
          <w:rFonts w:ascii="Times New Roman" w:hAnsi="Times New Roman" w:eastAsia="Times New Roman" w:cs="Times New Roman"/>
        </w:rPr>
        <w:t xml:space="preserve"> and estimates a transformation to minimize the distance between them using a method of least squares [6].  By iteratively registering the reference cloud with the source cloud and applying rotation matrix R and a translation vector </w:t>
      </w:r>
      <w:r>
        <w:rPr>
          <w:rFonts w:ascii="Times New Roman" w:hAnsi="Times New Roman" w:eastAsia="Times New Roman" w:cs="Times New Roman"/>
          <w:i/>
          <w:iCs/>
        </w:rPr>
        <w:t xml:space="preserve">t, </w:t>
      </w:r>
      <w:r>
        <w:rPr>
          <w:rFonts w:ascii="Times New Roman" w:hAnsi="Times New Roman" w:eastAsia="Times New Roman" w:cs="Times New Roman"/>
        </w:rPr>
        <w:t>the source point set is expected to converge as the correspondences achieve alignment</w:t>
      </w:r>
      <w:r>
        <w:rPr>
          <w:rFonts w:ascii="Times New Roman" w:hAnsi="Times New Roman" w:eastAsia="Times New Roman" w:cs="Times New Roman"/>
          <w:i/>
          <w:iCs/>
        </w:rPr>
        <w:t xml:space="preserve">. </w:t>
      </w:r>
      <w:r>
        <w:rPr>
          <w:rFonts w:ascii="Times New Roman" w:hAnsi="Times New Roman" w:eastAsia="Times New Roman" w:cs="Times New Roman"/>
        </w:rPr>
        <w:t xml:space="preserve">This method however, has also been proven to be locally convergent, which </w:t>
      </w:r>
      <w:r w:rsidRPr="00CA499F">
        <w:rPr>
          <w:rFonts w:ascii="Times New Roman" w:hAnsi="Times New Roman" w:eastAsia="Times New Roman" w:cs="Times New Roman"/>
        </w:rPr>
        <w:t>means that the algorithm easily fail</w:t>
      </w:r>
      <w:r>
        <w:rPr>
          <w:rFonts w:ascii="Times New Roman" w:hAnsi="Times New Roman" w:eastAsia="Times New Roman" w:cs="Times New Roman"/>
        </w:rPr>
        <w:t>s</w:t>
      </w:r>
      <w:r w:rsidRPr="00CA499F">
        <w:rPr>
          <w:rFonts w:ascii="Times New Roman" w:hAnsi="Times New Roman" w:eastAsia="Times New Roman" w:cs="Times New Roman"/>
        </w:rPr>
        <w:t xml:space="preserve"> when the rotation angle between two</w:t>
      </w:r>
      <w:r>
        <w:rPr>
          <w:rFonts w:ascii="Times New Roman" w:hAnsi="Times New Roman" w:eastAsia="Times New Roman" w:cs="Times New Roman"/>
        </w:rPr>
        <w:t xml:space="preserve"> </w:t>
      </w:r>
      <w:r w:rsidRPr="00CA499F">
        <w:rPr>
          <w:rFonts w:ascii="Times New Roman" w:hAnsi="Times New Roman" w:eastAsia="Times New Roman" w:cs="Times New Roman"/>
        </w:rPr>
        <w:t>point</w:t>
      </w:r>
      <w:r>
        <w:rPr>
          <w:rFonts w:ascii="Times New Roman" w:hAnsi="Times New Roman" w:eastAsia="Times New Roman" w:cs="Times New Roman"/>
        </w:rPr>
        <w:t>-</w:t>
      </w:r>
      <w:r w:rsidRPr="00CA499F">
        <w:rPr>
          <w:rFonts w:ascii="Times New Roman" w:hAnsi="Times New Roman" w:eastAsia="Times New Roman" w:cs="Times New Roman"/>
        </w:rPr>
        <w:t>sets is large</w:t>
      </w:r>
      <w:r>
        <w:rPr>
          <w:rFonts w:ascii="Times New Roman" w:hAnsi="Times New Roman" w:eastAsia="Times New Roman" w:cs="Times New Roman"/>
        </w:rPr>
        <w:t xml:space="preserve"> [7]</w:t>
      </w:r>
      <w:r w:rsidRPr="00CA499F">
        <w:rPr>
          <w:rFonts w:ascii="Times New Roman" w:hAnsi="Times New Roman" w:eastAsia="Times New Roman" w:cs="Times New Roman"/>
        </w:rPr>
        <w:t xml:space="preserve">. For this reason, a good initial transformation </w:t>
      </w:r>
      <w:r>
        <w:rPr>
          <w:rFonts w:ascii="Times New Roman" w:hAnsi="Times New Roman" w:eastAsia="Times New Roman" w:cs="Times New Roman"/>
        </w:rPr>
        <w:t>is important such</w:t>
      </w:r>
      <w:r w:rsidRPr="00CA499F">
        <w:rPr>
          <w:rFonts w:ascii="Times New Roman" w:hAnsi="Times New Roman" w:eastAsia="Times New Roman" w:cs="Times New Roman"/>
        </w:rPr>
        <w:t xml:space="preserve"> that it guarantees that the algorithm converges to the global minimum</w:t>
      </w:r>
      <w:r>
        <w:rPr>
          <w:rFonts w:ascii="Times New Roman" w:hAnsi="Times New Roman" w:eastAsia="Times New Roman" w:cs="Times New Roman"/>
        </w:rPr>
        <w:t xml:space="preserve"> [7].</w:t>
      </w:r>
      <w:commentRangeStart w:id="0"/>
      <w:r>
        <w:rPr>
          <w:rFonts w:ascii="Times New Roman" w:hAnsi="Times New Roman" w:eastAsia="Times New Roman" w:cs="Times New Roman"/>
        </w:rPr>
        <w:t xml:space="preserve"> In this work, false correspondences from the environment scans are known to inhibit convergence. An implementation to reduce these false correspondences, such as RANSAC, is included</w:t>
      </w:r>
      <w:commentRangeEnd w:id="0"/>
      <w:r>
        <w:rPr>
          <w:rStyle w:val="CommentReference"/>
        </w:rPr>
        <w:commentReference w:id="0"/>
      </w:r>
      <w:r>
        <w:rPr>
          <w:rFonts w:ascii="Times New Roman" w:hAnsi="Times New Roman" w:eastAsia="Times New Roman" w:cs="Times New Roman"/>
        </w:rPr>
        <w:t>.</w:t>
      </w:r>
    </w:p>
    <w:p w:rsidR="00331629" w:rsidP="00331629" w:rsidRDefault="00331629" w14:paraId="6416D9FA" w14:textId="5C54E3F1">
      <w:pPr>
        <w:rPr>
          <w:rFonts w:ascii="Times New Roman" w:hAnsi="Times New Roman" w:eastAsia="Times New Roman" w:cs="Times New Roman"/>
        </w:rPr>
      </w:pPr>
      <w:r w:rsidRPr="48D89E96" w:rsidR="00331629">
        <w:rPr>
          <w:rFonts w:ascii="Times New Roman" w:hAnsi="Times New Roman" w:eastAsia="Times New Roman" w:cs="Times New Roman"/>
        </w:rPr>
        <w:t xml:space="preserve">The primary challenge in the localization stage is </w:t>
      </w:r>
      <w:r w:rsidRPr="48D89E96" w:rsidR="00331629">
        <w:rPr>
          <w:rFonts w:ascii="Times New Roman" w:hAnsi="Times New Roman" w:eastAsia="Times New Roman" w:cs="Times New Roman"/>
        </w:rPr>
        <w:t>the selection of</w:t>
      </w:r>
      <w:r w:rsidRPr="48D89E96" w:rsidR="00331629">
        <w:rPr>
          <w:rFonts w:ascii="Times New Roman" w:hAnsi="Times New Roman" w:eastAsia="Times New Roman" w:cs="Times New Roman"/>
        </w:rPr>
        <w:t xml:space="preserve"> point clouds to use </w:t>
      </w:r>
      <w:r w:rsidRPr="48D89E96" w:rsidR="00331629">
        <w:rPr>
          <w:rFonts w:ascii="Times New Roman" w:hAnsi="Times New Roman" w:eastAsia="Times New Roman" w:cs="Times New Roman"/>
        </w:rPr>
        <w:t>as inputs to</w:t>
      </w:r>
      <w:r w:rsidRPr="48D89E96" w:rsidR="00331629">
        <w:rPr>
          <w:rFonts w:ascii="Times New Roman" w:hAnsi="Times New Roman" w:eastAsia="Times New Roman" w:cs="Times New Roman"/>
        </w:rPr>
        <w:t xml:space="preserve"> the ICP algorithm</w:t>
      </w:r>
      <w:r w:rsidRPr="48D89E96" w:rsidR="00331629">
        <w:rPr>
          <w:rFonts w:ascii="Times New Roman" w:hAnsi="Times New Roman" w:eastAsia="Times New Roman" w:cs="Times New Roman"/>
        </w:rPr>
        <w:t xml:space="preserve"> [4],[7]. It has been shown [?] and verified in this work that the success of the alignment process is highly dependent on the correspondence between input data sets. The existence of points in one cloud which are not represented in the other cloud can only add cost [</w:t>
      </w:r>
      <w:ins w:author="Shelton, Robert (rashelton42)" w:date="2021-03-10T02:09:49.21Z" w:id="787314943">
        <w:r w:rsidRPr="48D89E96" w:rsidR="3201BFF5">
          <w:rPr>
            <w:rFonts w:ascii="Times New Roman" w:hAnsi="Times New Roman" w:eastAsia="Times New Roman" w:cs="Times New Roman"/>
          </w:rPr>
          <w:t>6</w:t>
        </w:r>
      </w:ins>
      <w:r w:rsidRPr="48D89E96" w:rsidR="00331629">
        <w:rPr>
          <w:rFonts w:ascii="Times New Roman" w:hAnsi="Times New Roman" w:eastAsia="Times New Roman" w:cs="Times New Roman"/>
        </w:rPr>
        <w:t xml:space="preserve">] to the alignment process. Further, significant amounts of outliers will cause the alignment to fail or perform poorly. </w:t>
      </w:r>
      <w:r w:rsidRPr="48D89E96" w:rsidR="00331629">
        <w:rPr>
          <w:rFonts w:ascii="Times New Roman" w:hAnsi="Times New Roman" w:eastAsia="Times New Roman" w:cs="Times New Roman"/>
        </w:rPr>
        <w:t>Modifications to ICP and alternative algorithms have shown improved performance [</w:t>
      </w:r>
      <w:ins w:author="Shelton, Robert (rashelton42)" w:date="2021-03-10T02:09:54.113Z" w:id="2060709202">
        <w:r w:rsidRPr="48D89E96" w:rsidR="17667504">
          <w:rPr>
            <w:rFonts w:ascii="Times New Roman" w:hAnsi="Times New Roman" w:eastAsia="Times New Roman" w:cs="Times New Roman"/>
          </w:rPr>
          <w:t>4</w:t>
        </w:r>
      </w:ins>
      <w:r w:rsidRPr="48D89E96" w:rsidR="00331629">
        <w:rPr>
          <w:rFonts w:ascii="Times New Roman" w:hAnsi="Times New Roman" w:eastAsia="Times New Roman" w:cs="Times New Roman"/>
        </w:rPr>
        <w:t>]</w:t>
      </w:r>
      <w:ins w:author="Shelton, Robert (rashelton42)" w:date="2021-03-10T02:09:57.315Z" w:id="874699309">
        <w:r w:rsidRPr="48D89E96" w:rsidR="45B25C1F">
          <w:rPr>
            <w:rFonts w:ascii="Times New Roman" w:hAnsi="Times New Roman" w:eastAsia="Times New Roman" w:cs="Times New Roman"/>
          </w:rPr>
          <w:t xml:space="preserve"> [6]</w:t>
        </w:r>
      </w:ins>
      <w:r w:rsidRPr="48D89E96" w:rsidR="00331629">
        <w:rPr>
          <w:rFonts w:ascii="Times New Roman" w:hAnsi="Times New Roman" w:eastAsia="Times New Roman" w:cs="Times New Roman"/>
        </w:rPr>
        <w:t xml:space="preserve"> in the presence of outliers, and methods are available (used in this approach) for automatic rejecti</w:t>
      </w:r>
      <w:r w:rsidRPr="48D89E96" w:rsidR="00331629">
        <w:rPr>
          <w:rFonts w:ascii="Times New Roman" w:hAnsi="Times New Roman" w:eastAsia="Times New Roman" w:cs="Times New Roman"/>
        </w:rPr>
        <w:t>on of</w:t>
      </w:r>
      <w:r w:rsidRPr="48D89E96" w:rsidR="00331629">
        <w:rPr>
          <w:rFonts w:ascii="Times New Roman" w:hAnsi="Times New Roman" w:eastAsia="Times New Roman" w:cs="Times New Roman"/>
        </w:rPr>
        <w:t xml:space="preserve"> non</w:t>
      </w:r>
      <w:r w:rsidRPr="48D89E96" w:rsidR="00331629">
        <w:rPr>
          <w:rFonts w:ascii="Times New Roman" w:hAnsi="Times New Roman" w:eastAsia="Times New Roman" w:cs="Times New Roman"/>
        </w:rPr>
        <w:t>-</w:t>
      </w:r>
      <w:r w:rsidRPr="48D89E96" w:rsidR="00331629">
        <w:rPr>
          <w:rFonts w:ascii="Times New Roman" w:hAnsi="Times New Roman" w:eastAsia="Times New Roman" w:cs="Times New Roman"/>
        </w:rPr>
        <w:t xml:space="preserve">corresponding outliers (in let rev?). </w:t>
      </w:r>
      <w:r w:rsidRPr="48D89E96" w:rsidR="00331629">
        <w:rPr>
          <w:rFonts w:ascii="Times New Roman" w:hAnsi="Times New Roman" w:eastAsia="Times New Roman" w:cs="Times New Roman"/>
        </w:rPr>
        <w:t xml:space="preserve">However, the approach in this work addresses the problem by reducing the reference point cloud to a subset of the LiDAR cloud which contains a portion of the workpiece without the surrounding table or clamps. </w:t>
      </w:r>
    </w:p>
    <w:p w:rsidR="00331629" w:rsidP="00331629" w:rsidRDefault="00331629" w14:paraId="5BB53FA8" w14:textId="77777777">
      <w:pPr>
        <w:rPr>
          <w:rFonts w:ascii="Times New Roman" w:hAnsi="Times New Roman" w:eastAsia="Times New Roman" w:cs="Times New Roman"/>
        </w:rPr>
      </w:pPr>
      <w:r>
        <w:rPr>
          <w:rFonts w:ascii="Times New Roman" w:hAnsi="Times New Roman" w:eastAsia="Times New Roman" w:cs="Times New Roman"/>
          <w:b/>
          <w:bCs/>
          <w:noProof/>
        </w:rPr>
        <w:lastRenderedPageBreak/>
        <mc:AlternateContent>
          <mc:Choice Requires="wpc">
            <w:drawing>
              <wp:inline distT="0" distB="0" distL="0" distR="0" wp14:anchorId="2B005D25" wp14:editId="4802169A">
                <wp:extent cx="5943600" cy="4200106"/>
                <wp:effectExtent l="0" t="0" r="0" b="27686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13168" y="802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689518" y="80258"/>
                            <a:ext cx="2455615" cy="1766650"/>
                          </a:xfrm>
                          <a:prstGeom prst="rect">
                            <a:avLst/>
                          </a:prstGeom>
                        </pic:spPr>
                      </pic:pic>
                      <pic:pic xmlns:pic="http://schemas.openxmlformats.org/drawingml/2006/picture">
                        <pic:nvPicPr>
                          <pic:cNvPr id="77" name="Picture 77" descr="A picture containing green, web&#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272" y="2071068"/>
                            <a:ext cx="2447492" cy="1760806"/>
                          </a:xfrm>
                          <a:prstGeom prst="rect">
                            <a:avLst/>
                          </a:prstGeom>
                        </pic:spPr>
                      </pic:pic>
                      <pic:pic xmlns:pic="http://schemas.openxmlformats.org/drawingml/2006/picture">
                        <pic:nvPicPr>
                          <pic:cNvPr id="92" name="Picture 92" descr="A picture containing green, web,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676769" y="2066541"/>
                            <a:ext cx="2447491" cy="1760805"/>
                          </a:xfrm>
                          <a:prstGeom prst="rect">
                            <a:avLst/>
                          </a:prstGeom>
                        </pic:spPr>
                      </pic:pic>
                      <wps:wsp>
                        <wps:cNvPr id="97" name="Text Box 36"/>
                        <wps:cNvSpPr txBox="1"/>
                        <wps:spPr>
                          <a:xfrm>
                            <a:off x="999338" y="4177105"/>
                            <a:ext cx="3335020" cy="284480"/>
                          </a:xfrm>
                          <a:prstGeom prst="rect">
                            <a:avLst/>
                          </a:prstGeom>
                          <a:solidFill>
                            <a:schemeClr val="lt1"/>
                          </a:solidFill>
                          <a:ln w="6350">
                            <a:solidFill>
                              <a:schemeClr val="bg1"/>
                            </a:solidFill>
                          </a:ln>
                        </wps:spPr>
                        <wps:txbx>
                          <w:txbxContent>
                            <w:p w:rsidR="00331629" w:rsidP="00331629" w:rsidRDefault="00331629" w14:paraId="0858F421" w14:textId="77777777">
                              <w:pPr>
                                <w:spacing w:line="252" w:lineRule="auto"/>
                                <w:rPr>
                                  <w:rFonts w:ascii="Calibri" w:hAnsi="Calibri" w:eastAsia="Calibri"/>
                                </w:rPr>
                              </w:pPr>
                              <w:r>
                                <w:rPr>
                                  <w:rFonts w:ascii="Calibri" w:hAnsi="Calibri" w:eastAsia="Calibri"/>
                                </w:rPr>
                                <w:t>Figure 6 – Workpiece Localization with ICP</w:t>
                              </w:r>
                            </w:p>
                            <w:p w:rsidR="00331629" w:rsidP="00331629" w:rsidRDefault="00331629" w14:paraId="579A5B12" w14:textId="77777777">
                              <w:pPr>
                                <w:spacing w:line="252" w:lineRule="auto"/>
                                <w:rPr>
                                  <w:rFonts w:ascii="Calibri" w:hAnsi="Calibri" w:eastAsia="Calibri"/>
                                </w:rPr>
                              </w:pPr>
                            </w:p>
                            <w:p w:rsidR="00331629" w:rsidP="00331629" w:rsidRDefault="00331629" w14:paraId="57A4AD82" w14:textId="77777777">
                              <w:pPr>
                                <w:spacing w:line="252" w:lineRule="auto"/>
                                <w:rPr>
                                  <w:rFonts w:ascii="Calibri" w:hAnsi="Calibri" w:eastAsia="Calibri"/>
                                </w:rPr>
                              </w:pPr>
                            </w:p>
                            <w:p w:rsidR="00331629" w:rsidP="00331629" w:rsidRDefault="00331629" w14:paraId="63A14A9D" w14:textId="77777777">
                              <w:pPr>
                                <w:spacing w:line="252" w:lineRule="auto"/>
                                <w:rPr>
                                  <w:rFonts w:ascii="Calibri" w:hAnsi="Calibri" w:eastAsia="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2C4EDC6E">
              <v:group id="Canvas 109" style="width:468pt;height:330.7pt;mso-position-horizontal-relative:char;mso-position-vertical-relative:line" coordsize="59436,41998" o:spid="_x0000_s1088" editas="canvas" w14:anchorId="2B005D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">
                <v:shape id="_x0000_s1089" style="position:absolute;width:59436;height:41998;visibility:visible;mso-wrap-style:square" filled="t" type="#_x0000_t75">
                  <v:fill o:detectmouseclick="t"/>
                  <v:path o:connecttype="none"/>
                </v:shape>
                <v:shape id="Picture 61" style="position:absolute;left:1131;top:802;width:24535;height:17651;visibility:visible;mso-wrap-style:square" alt="A picture containing text, colorful&#10;&#10;Description automatically generated" o:spid="_x0000_s109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o:title="A picture containing text, colorful&#10;&#10;Description automatically generated" r:id="rId56"/>
                </v:shape>
                <v:shape id="Picture 65" style="position:absolute;left:26895;top:802;width:24556;height:17667;visibility:visible;mso-wrap-style:square" alt="A picture containing colorful&#10;&#10;Description automatically generated" o:spid="_x0000_s109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o:title="A picture containing colorful&#10;&#10;Description automatically generated" r:id="rId57"/>
                </v:shape>
                <v:shape id="Picture 77" style="position:absolute;left:1372;top:20710;width:24475;height:17608;visibility:visible;mso-wrap-style:square" alt="A picture containing green, web&#10;&#10;Description automatically generated" o:spid="_x0000_s109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">
                  <v:imagedata o:title="A picture containing green, web&#10;&#10;Description automatically generated" r:id="rId58"/>
                </v:shape>
                <v:shape id="Picture 92" style="position:absolute;left:26767;top:20665;width:24475;height:17608;visibility:visible;mso-wrap-style:square" alt="A picture containing green, web, colorful&#10;&#10;Description automatically generated" o:spid="_x0000_s109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">
                  <v:imagedata o:title="A picture containing green, web, colorful&#10;&#10;Description automatically generated" r:id="rId59"/>
                </v:shape>
                <v:shape id="Text Box 36" style="position:absolute;left:9993;top:41771;width:33350;height:2844;visibility:visible;mso-wrap-style:square;v-text-anchor:top" o:spid="_x0000_s1094"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v:textbox>
                    <w:txbxContent>
                      <w:p w:rsidR="00331629" w:rsidP="00331629" w:rsidRDefault="00331629" w14:paraId="3447C2E9" w14:textId="77777777">
                        <w:pPr>
                          <w:spacing w:line="252" w:lineRule="auto"/>
                          <w:rPr>
                            <w:rFonts w:ascii="Calibri" w:hAnsi="Calibri" w:eastAsia="Calibri"/>
                          </w:rPr>
                        </w:pPr>
                        <w:r>
                          <w:rPr>
                            <w:rFonts w:ascii="Calibri" w:hAnsi="Calibri" w:eastAsia="Calibri"/>
                          </w:rPr>
                          <w:t>Figure 6 – Workpiece Localization with ICP</w:t>
                        </w:r>
                      </w:p>
                      <w:p w:rsidR="00331629" w:rsidP="00331629" w:rsidRDefault="00331629" w14:paraId="02EB378F" w14:textId="77777777">
                        <w:pPr>
                          <w:spacing w:line="252" w:lineRule="auto"/>
                          <w:rPr>
                            <w:rFonts w:ascii="Calibri" w:hAnsi="Calibri" w:eastAsia="Calibri"/>
                          </w:rPr>
                        </w:pPr>
                      </w:p>
                      <w:p w:rsidR="00331629" w:rsidP="00331629" w:rsidRDefault="00331629" w14:paraId="6A05A809" w14:textId="77777777">
                        <w:pPr>
                          <w:spacing w:line="252" w:lineRule="auto"/>
                          <w:rPr>
                            <w:rFonts w:ascii="Calibri" w:hAnsi="Calibri" w:eastAsia="Calibri"/>
                          </w:rPr>
                        </w:pPr>
                      </w:p>
                      <w:p w:rsidR="00331629" w:rsidP="00331629" w:rsidRDefault="00331629" w14:paraId="5A39BBE3" w14:textId="77777777">
                        <w:pPr>
                          <w:spacing w:line="252" w:lineRule="auto"/>
                          <w:rPr>
                            <w:rFonts w:ascii="Calibri" w:hAnsi="Calibri" w:eastAsia="Calibri"/>
                          </w:rPr>
                        </w:pPr>
                      </w:p>
                    </w:txbxContent>
                  </v:textbox>
                </v:shape>
                <w10:anchorlock/>
              </v:group>
            </w:pict>
          </mc:Fallback>
        </mc:AlternateContent>
      </w:r>
    </w:p>
    <w:p w:rsidR="00331629" w:rsidP="00331629" w:rsidRDefault="00331629" w14:paraId="53580930" w14:textId="77777777">
      <w:pPr>
        <w:rPr>
          <w:rFonts w:ascii="Times New Roman" w:hAnsi="Times New Roman" w:eastAsia="Times New Roman" w:cs="Times New Roman"/>
          <w:b/>
        </w:rPr>
      </w:pPr>
    </w:p>
    <w:p w:rsidR="00331629" w:rsidP="00331629" w:rsidRDefault="00331629" w14:paraId="73656B9F" w14:textId="77777777">
      <w:pPr>
        <w:rPr>
          <w:rFonts w:ascii="Times New Roman" w:hAnsi="Times New Roman" w:eastAsia="Times New Roman" w:cs="Times New Roman"/>
          <w:b/>
        </w:rPr>
      </w:pPr>
      <w:r>
        <w:rPr>
          <w:rFonts w:ascii="Times New Roman" w:hAnsi="Times New Roman" w:eastAsia="Times New Roman" w:cs="Times New Roman"/>
          <w:b/>
        </w:rPr>
        <w:t xml:space="preserve">Correspondence Matching and Alignment (ICP) </w:t>
      </w:r>
    </w:p>
    <w:p w:rsidR="00331629" w:rsidP="00331629" w:rsidRDefault="00331629" w14:paraId="14DEB644" w14:textId="77777777">
      <w:pPr>
        <w:rPr>
          <w:rFonts w:ascii="Times New Roman" w:hAnsi="Times New Roman" w:eastAsia="Times New Roman" w:cs="Times New Roman"/>
        </w:rPr>
      </w:pPr>
      <w:r>
        <w:rPr>
          <w:rFonts w:ascii="Times New Roman" w:hAnsi="Times New Roman" w:eastAsia="Times New Roman" w:cs="Times New Roman"/>
          <w:b/>
        </w:rPr>
        <w:t>(the notation with R here is confusing, careful R is not Rp)</w:t>
      </w:r>
    </w:p>
    <w:p w:rsidR="00331629" w:rsidP="00331629" w:rsidRDefault="00331629" w14:paraId="3F02F9CA"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 xml:space="preserve">The ICP method as described in [12]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rPr>
          <w:rFonts w:ascii="Times New Roman" w:hAnsi="Times New Roman" w:eastAsia="Times New Roman" w:cs="Times New Roman"/>
        </w:rP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rPr>
          <w:rFonts w:ascii="Times New Roman" w:hAnsi="Times New Roman" w:eastAsia="Times New Roman" w:cs="Times New Roman"/>
        </w:rPr>
        <w:t xml:space="preserve"> representing the workpiece to be aligned with the source point cloud set </w:t>
      </w:r>
      <m:oMath>
        <m:r>
          <w:rPr>
            <w:rFonts w:ascii="Cambria Math" w:hAnsi="Cambria Math" w:eastAsiaTheme="minorEastAsia"/>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rPr>
          <w:rFonts w:ascii="Times New Roman" w:hAnsi="Times New Roman" w:eastAsia="Times New Roman" w:cs="Times New Roman"/>
        </w:rP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rPr>
          <w:rFonts w:ascii="Times New Roman" w:hAnsi="Times New Roman" w:eastAsia="Times New Roman" w:cs="Times New Roman"/>
        </w:rPr>
        <w:t xml:space="preserve">where </w:t>
      </w:r>
      <m:oMath>
        <m:sSub>
          <m:sSubPr>
            <m:ctrlPr>
              <w:rPr>
                <w:rFonts w:ascii="Cambria Math" w:hAnsi="Cambria Math" w:eastAsia="Times New Roman" w:cs="Times New Roman"/>
                <w:i/>
              </w:rPr>
            </m:ctrlPr>
          </m:sSubPr>
          <m:e>
            <m:r>
              <w:rPr>
                <w:rFonts w:ascii="Cambria Math" w:hAnsi="Cambria Math" w:eastAsia="Times New Roman" w:cs="Times New Roman"/>
              </w:rPr>
              <m:t>N</m:t>
            </m:r>
          </m:e>
          <m:sub>
            <m:r>
              <w:rPr>
                <w:rFonts w:ascii="Cambria Math" w:hAnsi="Cambria Math" w:eastAsia="Times New Roman" w:cs="Times New Roman"/>
              </w:rPr>
              <m:t>i</m:t>
            </m:r>
          </m:sub>
        </m:sSub>
        <m:r>
          <w:rPr>
            <w:rFonts w:ascii="Cambria Math" w:hAnsi="Cambria Math" w:eastAsia="Times New Roman" w:cs="Times New Roman"/>
          </w:rPr>
          <m:t xml:space="preserve">= </m:t>
        </m:r>
        <m:r>
          <m:rPr>
            <m:sty m:val="p"/>
          </m:rPr>
          <w:rPr>
            <w:rFonts w:ascii="Cambria Math" w:hAnsi="Cambria Math" w:eastAsia="Times New Roman" w:cs="Times New Roman"/>
          </w:rPr>
          <m:t xml:space="preserve"> </m:t>
        </m:r>
        <m:sSub>
          <m:sSubPr>
            <m:ctrlPr>
              <w:rPr>
                <w:rFonts w:ascii="Cambria Math" w:hAnsi="Cambria Math" w:eastAsia="Times New Roman" w:cs="Times New Roman"/>
                <w:i/>
              </w:rPr>
            </m:ctrlPr>
          </m:sSubPr>
          <m:e>
            <m:r>
              <w:rPr>
                <w:rFonts w:ascii="Cambria Math" w:hAnsi="Cambria Math" w:eastAsia="Times New Roman" w:cs="Times New Roman"/>
              </w:rPr>
              <m:t>N</m:t>
            </m:r>
          </m:e>
          <m:sub>
            <m:r>
              <w:rPr>
                <w:rFonts w:ascii="Cambria Math" w:hAnsi="Cambria Math" w:eastAsia="Times New Roman" w:cs="Times New Roman"/>
              </w:rPr>
              <m:t>k</m:t>
            </m:r>
          </m:sub>
        </m:sSub>
      </m:oMath>
      <w:r>
        <w:rPr>
          <w:rFonts w:ascii="Times New Roman" w:hAnsi="Times New Roman" w:eastAsia="Times New Roman" w:cs="Times New Roman"/>
        </w:rP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ascii="Times New Roman" w:hAnsi="Times New Roman" w:eastAsia="Times New Roman" w:cs="Times New Roman"/>
        </w:rP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rPr>
          <w:rFonts w:ascii="Times New Roman" w:hAnsi="Times New Roman" w:eastAsia="Times New Roman" w:cs="Times New Roman"/>
        </w:rPr>
        <w:t xml:space="preserve"> with the same index (</w:t>
      </w:r>
      <w:proofErr w:type="spellStart"/>
      <w:r>
        <w:rPr>
          <w:rFonts w:ascii="Times New Roman" w:hAnsi="Times New Roman" w:eastAsia="Times New Roman" w:cs="Times New Roman"/>
          <w:i/>
        </w:rPr>
        <w:t>i</w:t>
      </w:r>
      <w:proofErr w:type="spellEnd"/>
      <w:r>
        <w:rPr>
          <w:rFonts w:ascii="Times New Roman" w:hAnsi="Times New Roman" w:eastAsia="Times New Roman" w:cs="Times New Roman"/>
          <w:i/>
        </w:rPr>
        <w:t>=k</w:t>
      </w:r>
      <w:r>
        <w:rPr>
          <w:rFonts w:ascii="Times New Roman" w:hAnsi="Times New Roman" w:eastAsia="Times New Roman" w:cs="Times New Roman"/>
        </w:rP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ascii="Times New Roman" w:hAnsi="Times New Roman" w:eastAsia="Times New Roman" w:cs="Times New Roman"/>
        </w:rPr>
        <w:t xml:space="preserve"> will come from a CAD model while the source cloud set </w:t>
      </w:r>
      <m:oMath>
        <m:r>
          <w:rPr>
            <w:rFonts w:ascii="Cambria Math" w:hAnsi="Cambria Math"/>
          </w:rPr>
          <m:t>S</m:t>
        </m:r>
      </m:oMath>
      <w:r>
        <w:rPr>
          <w:rFonts w:ascii="Times New Roman" w:hAnsi="Times New Roman" w:eastAsia="Times New Roman" w:cs="Times New Roman"/>
        </w:rPr>
        <w:t xml:space="preserve"> will be collected from a data scan of the real environ</w:t>
      </w:r>
      <w:proofErr w:type="spellStart"/>
      <w:r>
        <w:rPr>
          <w:rFonts w:ascii="Times New Roman" w:hAnsi="Times New Roman" w:eastAsia="Times New Roman" w:cs="Times New Roman"/>
        </w:rPr>
        <w:t>ment</w:t>
      </w:r>
      <w:proofErr w:type="spellEnd"/>
      <w:r>
        <w:rPr>
          <w:rFonts w:ascii="Times New Roman" w:hAnsi="Times New Roman" w:eastAsia="Times New Roman" w:cs="Times New Roman"/>
        </w:rPr>
        <w:t>. The mean square objective function (Point-to-Point Error Metric) to be minimized is,</w:t>
      </w:r>
    </w:p>
    <w:p w:rsidR="00331629" w:rsidP="00331629" w:rsidRDefault="00331629" w14:paraId="70357EDD" w14:textId="77777777">
      <w:pPr>
        <w:tabs>
          <w:tab w:val="center" w:pos="4680"/>
          <w:tab w:val="right" w:pos="9360"/>
        </w:tabs>
        <w:jc w:val="center"/>
        <w:rPr>
          <w:rFonts w:ascii="Times New Roman" w:hAnsi="Times New Roman" w:eastAsia="Times New Roman" w:cs="Times New Roman"/>
        </w:rPr>
      </w:pPr>
      <w:r>
        <w:rPr>
          <w:rFonts w:ascii="Times New Roman" w:hAnsi="Times New Roman" w:eastAsia="Times New Roman" w:cs="Times New Roman"/>
        </w:rPr>
        <w:tab/>
      </w:r>
      <m:oMath>
        <m:r>
          <w:rPr>
            <w:rFonts w:ascii="Cambria Math" w:hAnsi="Cambria Math" w:eastAsiaTheme="minorEastAsia"/>
          </w:rPr>
          <m:t>E</m:t>
        </m:r>
        <m:d>
          <m:dPr>
            <m:ctrlPr>
              <w:rPr>
                <w:rFonts w:ascii="Cambria Math" w:hAnsi="Cambria Math" w:eastAsiaTheme="minorEastAsia"/>
                <w:i/>
              </w:rPr>
            </m:ctrlPr>
          </m:dPr>
          <m:e>
            <m:r>
              <w:rPr>
                <w:rFonts w:ascii="Cambria Math" w:hAnsi="Cambria Math" w:eastAsiaTheme="minorEastAsia"/>
              </w:rPr>
              <m:t>R,t</m:t>
            </m:r>
          </m:e>
        </m:d>
        <m:r>
          <w:rPr>
            <w:rFonts w:ascii="Cambria Math" w:hAnsi="Cambria Math" w:eastAsiaTheme="minorEastAsia"/>
          </w:rPr>
          <m:t xml:space="preserve">= </m:t>
        </m:r>
        <m:f>
          <m:fPr>
            <m:ctrlPr>
              <w:rPr>
                <w:rFonts w:ascii="Cambria Math" w:hAnsi="Cambria Math" w:eastAsiaTheme="minorEastAsia"/>
                <w:i/>
              </w:rPr>
            </m:ctrlPr>
          </m:fPr>
          <m:num>
            <m:r>
              <w:rPr>
                <w:rFonts w:ascii="Cambria Math" w:hAnsi="Cambria Math" w:eastAsiaTheme="minorEastAsia"/>
              </w:rPr>
              <m:t>1</m:t>
            </m:r>
          </m:num>
          <m:den>
            <m:sSub>
              <m:sSubPr>
                <m:ctrlPr>
                  <w:rPr>
                    <w:rFonts w:ascii="Cambria Math" w:hAnsi="Cambria Math" w:eastAsiaTheme="minorEastAsia"/>
                    <w:i/>
                  </w:rPr>
                </m:ctrlPr>
              </m:sSubPr>
              <m:e>
                <m:r>
                  <w:rPr>
                    <w:rFonts w:ascii="Cambria Math" w:hAnsi="Cambria Math" w:eastAsiaTheme="minorEastAsia"/>
                  </w:rPr>
                  <m:t>N</m:t>
                </m:r>
              </m:e>
              <m:sub>
                <m:r>
                  <w:rPr>
                    <w:rFonts w:ascii="Cambria Math" w:hAnsi="Cambria Math" w:eastAsiaTheme="minorEastAsia"/>
                  </w:rPr>
                  <m:t>s</m:t>
                </m:r>
              </m:sub>
            </m:sSub>
          </m:den>
        </m:f>
        <m:nary>
          <m:naryPr>
            <m:chr m:val="∑"/>
            <m:limLoc m:val="undOvr"/>
            <m:ctrlPr>
              <w:rPr>
                <w:rFonts w:ascii="Cambria Math" w:hAnsi="Cambria Math" w:eastAsiaTheme="minorEastAsia"/>
                <w:i/>
              </w:rPr>
            </m:ctrlPr>
          </m:naryPr>
          <m:sub>
            <m:r>
              <w:rPr>
                <w:rFonts w:ascii="Cambria Math" w:hAnsi="Cambria Math" w:eastAsiaTheme="minorEastAsia"/>
              </w:rPr>
              <m:t>i=1</m:t>
            </m:r>
          </m:sub>
          <m:sup>
            <m:sSub>
              <m:sSubPr>
                <m:ctrlPr>
                  <w:rPr>
                    <w:rFonts w:ascii="Cambria Math" w:hAnsi="Cambria Math" w:eastAsiaTheme="minorEastAsia"/>
                    <w:i/>
                  </w:rPr>
                </m:ctrlPr>
              </m:sSubPr>
              <m:e>
                <m:r>
                  <w:rPr>
                    <w:rFonts w:ascii="Cambria Math" w:hAnsi="Cambria Math" w:eastAsiaTheme="minorEastAsia"/>
                  </w:rPr>
                  <m:t>N</m:t>
                </m:r>
              </m:e>
              <m:sub>
                <m:r>
                  <w:rPr>
                    <w:rFonts w:ascii="Cambria Math" w:hAnsi="Cambria Math" w:eastAsiaTheme="minorEastAsia"/>
                  </w:rPr>
                  <m:t>S</m:t>
                </m:r>
              </m:sub>
            </m:sSub>
          </m:sup>
          <m:e>
            <m:sSup>
              <m:sSupPr>
                <m:ctrlPr>
                  <w:rPr>
                    <w:rFonts w:ascii="Cambria Math" w:hAnsi="Cambria Math" w:eastAsiaTheme="minorEastAsia"/>
                    <w:i/>
                  </w:rPr>
                </m:ctrlPr>
              </m:sSupPr>
              <m:e>
                <m:d>
                  <m:dPr>
                    <m:begChr m:val="‖"/>
                    <m:endChr m:val="‖"/>
                    <m:ctrlPr>
                      <w:rPr>
                        <w:rFonts w:ascii="Cambria Math" w:hAnsi="Cambria Math" w:eastAsiaTheme="minorEastAsia"/>
                        <w:i/>
                      </w:rPr>
                    </m:ctrlPr>
                  </m:dPr>
                  <m:e>
                    <m:sSub>
                      <m:sSubPr>
                        <m:ctrlPr>
                          <w:rPr>
                            <w:rFonts w:ascii="Cambria Math" w:hAnsi="Cambria Math" w:eastAsiaTheme="minorEastAsia"/>
                            <w:i/>
                          </w:rPr>
                        </m:ctrlPr>
                      </m:sSubPr>
                      <m:e>
                        <m:r>
                          <w:rPr>
                            <w:rFonts w:ascii="Cambria Math" w:hAnsi="Cambria Math" w:eastAsiaTheme="minorEastAsia"/>
                          </w:rPr>
                          <m:t>r</m:t>
                        </m:r>
                      </m:e>
                      <m:sub>
                        <m:r>
                          <w:rPr>
                            <w:rFonts w:ascii="Cambria Math" w:hAnsi="Cambria Math" w:eastAsiaTheme="minorEastAsia"/>
                          </w:rPr>
                          <m:t>i</m:t>
                        </m:r>
                      </m:sub>
                    </m:sSub>
                    <m:r>
                      <w:rPr>
                        <w:rFonts w:ascii="Cambria Math" w:hAnsi="Cambria Math" w:eastAsiaTheme="minorEastAsia"/>
                      </w:rPr>
                      <m:t>-R</m:t>
                    </m:r>
                    <m:sSub>
                      <m:sSubPr>
                        <m:ctrlPr>
                          <w:rPr>
                            <w:rFonts w:ascii="Cambria Math" w:hAnsi="Cambria Math" w:eastAsiaTheme="minorEastAsia"/>
                            <w:i/>
                          </w:rPr>
                        </m:ctrlPr>
                      </m:sSubPr>
                      <m:e>
                        <m:r>
                          <w:rPr>
                            <w:rFonts w:ascii="Cambria Math" w:hAnsi="Cambria Math" w:eastAsiaTheme="minorEastAsia"/>
                          </w:rPr>
                          <m:t>s</m:t>
                        </m:r>
                      </m:e>
                      <m:sub>
                        <m:r>
                          <w:rPr>
                            <w:rFonts w:ascii="Cambria Math" w:hAnsi="Cambria Math" w:eastAsiaTheme="minorEastAsia"/>
                          </w:rPr>
                          <m:t>i</m:t>
                        </m:r>
                      </m:sub>
                    </m:sSub>
                    <m:r>
                      <w:rPr>
                        <w:rFonts w:ascii="Cambria Math" w:hAnsi="Cambria Math" w:eastAsiaTheme="minorEastAsia"/>
                      </w:rPr>
                      <m:t>-t</m:t>
                    </m:r>
                  </m:e>
                </m:d>
              </m:e>
              <m:sup>
                <m:r>
                  <w:rPr>
                    <w:rFonts w:ascii="Cambria Math" w:hAnsi="Cambria Math" w:eastAsiaTheme="minorEastAsia"/>
                  </w:rPr>
                  <m:t>2</m:t>
                </m:r>
              </m:sup>
            </m:sSup>
          </m:e>
        </m:nary>
      </m:oMath>
      <w:r>
        <w:rPr>
          <w:rFonts w:ascii="Times New Roman" w:hAnsi="Times New Roman" w:eastAsia="Times New Roman" w:cs="Times New Roman"/>
        </w:rPr>
        <w:t>.</w:t>
      </w:r>
      <w:r>
        <w:rPr>
          <w:rFonts w:ascii="Times New Roman" w:hAnsi="Times New Roman" w:eastAsia="Times New Roman" w:cs="Times New Roman"/>
        </w:rPr>
        <w:tab/>
      </w:r>
      <w:r>
        <w:rPr>
          <w:rFonts w:ascii="Times New Roman" w:hAnsi="Times New Roman" w:eastAsia="Times New Roman" w:cs="Times New Roman"/>
        </w:rPr>
        <w:t>(1)</w:t>
      </w:r>
    </w:p>
    <w:p w:rsidR="00331629" w:rsidP="00331629" w:rsidRDefault="00331629" w14:paraId="4F50E53C"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 xml:space="preserve">where </w:t>
      </w:r>
      <m:oMath>
        <m:r>
          <w:rPr>
            <w:rFonts w:ascii="Cambria Math" w:hAnsi="Cambria Math" w:eastAsiaTheme="minorEastAsia"/>
          </w:rPr>
          <m:t>R ∈</m:t>
        </m:r>
        <m:sSup>
          <m:sSupPr>
            <m:ctrlPr>
              <w:rPr>
                <w:rFonts w:ascii="Cambria Math" w:hAnsi="Cambria Math" w:eastAsiaTheme="minorEastAsia"/>
                <w:i/>
              </w:rPr>
            </m:ctrlPr>
          </m:sSupPr>
          <m:e>
            <m:r>
              <m:rPr>
                <m:scr m:val="double-struck"/>
              </m:rPr>
              <w:rPr>
                <w:rFonts w:ascii="Cambria Math" w:hAnsi="Cambria Math" w:eastAsiaTheme="minorEastAsia"/>
              </w:rPr>
              <m:t>R</m:t>
            </m:r>
          </m:e>
          <m:sup>
            <m:r>
              <w:rPr>
                <w:rFonts w:ascii="Cambria Math" w:hAnsi="Cambria Math" w:eastAsiaTheme="minorEastAsia"/>
              </w:rPr>
              <m:t>3x3</m:t>
            </m:r>
          </m:sup>
        </m:sSup>
      </m:oMath>
      <w:r>
        <w:rPr>
          <w:rFonts w:ascii="Times New Roman" w:hAnsi="Times New Roman" w:eastAsia="Times New Roman" w:cs="Times New Roman"/>
        </w:rPr>
        <w:t xml:space="preserve"> is an </w:t>
      </w:r>
      <m:oMath>
        <m:r>
          <w:rPr>
            <w:rFonts w:ascii="Cambria Math" w:hAnsi="Cambria Math" w:eastAsiaTheme="minorEastAsia"/>
          </w:rPr>
          <m:t>so(3)</m:t>
        </m:r>
      </m:oMath>
      <w:r>
        <w:rPr>
          <w:rFonts w:ascii="Times New Roman" w:hAnsi="Times New Roman" w:eastAsia="Times New Roman" w:cs="Times New Roman"/>
        </w:rPr>
        <w:t xml:space="preserve"> array that projects </w:t>
      </w:r>
      <m:oMath>
        <m:r>
          <w:rPr>
            <w:rFonts w:ascii="Cambria Math" w:hAnsi="Cambria Math" w:eastAsia="Times New Roman" w:cs="Times New Roman"/>
          </w:rPr>
          <m:t>S</m:t>
        </m:r>
      </m:oMath>
      <w:r>
        <w:rPr>
          <w:rFonts w:ascii="Times New Roman" w:hAnsi="Times New Roman" w:eastAsia="Times New Roman" w:cs="Times New Roman"/>
        </w:rP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ascii="Times New Roman" w:hAnsi="Times New Roman" w:eastAsia="Times New Roman" w:cs="Times New Roman"/>
        </w:rPr>
        <w:t xml:space="preserve"> and </w:t>
      </w:r>
      <m:oMath>
        <m:r>
          <w:rPr>
            <w:rFonts w:ascii="Cambria Math" w:hAnsi="Cambria Math" w:eastAsiaTheme="minorEastAsia"/>
          </w:rPr>
          <m:t>t ∈</m:t>
        </m:r>
        <m:sSup>
          <m:sSupPr>
            <m:ctrlPr>
              <w:rPr>
                <w:rFonts w:ascii="Cambria Math" w:hAnsi="Cambria Math" w:eastAsiaTheme="minorEastAsia"/>
                <w:i/>
              </w:rPr>
            </m:ctrlPr>
          </m:sSupPr>
          <m:e>
            <m:r>
              <m:rPr>
                <m:scr m:val="double-struck"/>
              </m:rPr>
              <w:rPr>
                <w:rFonts w:ascii="Cambria Math" w:hAnsi="Cambria Math" w:eastAsiaTheme="minorEastAsia"/>
              </w:rPr>
              <m:t>R</m:t>
            </m:r>
          </m:e>
          <m:sup>
            <m:r>
              <w:rPr>
                <w:rFonts w:ascii="Cambria Math" w:hAnsi="Cambria Math" w:eastAsiaTheme="minorEastAsia"/>
              </w:rPr>
              <m:t>3</m:t>
            </m:r>
          </m:sup>
        </m:sSup>
      </m:oMath>
      <w:r>
        <w:rPr>
          <w:rFonts w:ascii="Times New Roman" w:hAnsi="Times New Roman" w:eastAsia="Times New Roman" w:cs="Times New Roman"/>
        </w:rPr>
        <w:t xml:space="preserve"> that translates </w:t>
      </w:r>
      <m:oMath>
        <m:r>
          <w:rPr>
            <w:rFonts w:ascii="Cambria Math" w:hAnsi="Cambria Math" w:eastAsia="Times New Roman" w:cs="Times New Roman"/>
          </w:rPr>
          <m:t>S</m:t>
        </m:r>
      </m:oMath>
      <w:r>
        <w:rPr>
          <w:rFonts w:ascii="Times New Roman" w:hAnsi="Times New Roman" w:eastAsia="Times New Roman" w:cs="Times New Roman"/>
        </w:rP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ascii="Times New Roman" w:hAnsi="Times New Roman" w:eastAsia="Times New Roman" w:cs="Times New Roman"/>
        </w:rPr>
        <w:t xml:space="preserve">. If the correct correspondences are known, the correct relative rotation/translation can be calculated in closed form. A closed form implementation that can be found in the PCL library (cite) is briefly described. The center of mass </w:t>
      </w:r>
      <m:oMath>
        <m:sSub>
          <m:sSubPr>
            <m:ctrlPr>
              <w:rPr>
                <w:rFonts w:ascii="Cambria Math" w:hAnsi="Cambria Math" w:eastAsia="Times New Roman" w:cs="Times New Roman"/>
                <w:i/>
              </w:rPr>
            </m:ctrlPr>
          </m:sSubPr>
          <m:e>
            <m:r>
              <w:rPr>
                <w:rFonts w:ascii="Cambria Math" w:hAnsi="Cambria Math" w:eastAsia="Times New Roman" w:cs="Times New Roman"/>
              </w:rPr>
              <m:t>μ</m:t>
            </m:r>
          </m:e>
          <m:sub>
            <m:sSub>
              <m:sSubPr>
                <m:ctrlPr>
                  <w:rPr>
                    <w:rFonts w:ascii="Cambria Math" w:hAnsi="Cambria Math" w:eastAsia="Times New Roman" w:cs="Times New Roman"/>
                    <w:i/>
                  </w:rPr>
                </m:ctrlPr>
              </m:sSubPr>
              <m:e>
                <m:r>
                  <w:rPr>
                    <w:rFonts w:ascii="Cambria Math" w:hAnsi="Cambria Math" w:eastAsia="Times New Roman" w:cs="Times New Roman"/>
                  </w:rPr>
                  <m:t>R</m:t>
                </m:r>
              </m:e>
              <m:sub>
                <m:r>
                  <w:rPr>
                    <w:rFonts w:ascii="Cambria Math" w:hAnsi="Cambria Math" w:eastAsia="Times New Roman" w:cs="Times New Roman"/>
                  </w:rPr>
                  <m:t>p</m:t>
                </m:r>
              </m:sub>
            </m:sSub>
          </m:sub>
        </m:sSub>
        <m:r>
          <w:rPr>
            <w:rFonts w:ascii="Cambria Math" w:hAnsi="Cambria Math" w:eastAsia="Times New Roman" w:cs="Times New Roman"/>
          </w:rPr>
          <m:t xml:space="preserve">, </m:t>
        </m:r>
        <m:sSub>
          <m:sSubPr>
            <m:ctrlPr>
              <w:rPr>
                <w:rFonts w:ascii="Cambria Math" w:hAnsi="Cambria Math" w:eastAsia="Times New Roman" w:cs="Times New Roman"/>
                <w:i/>
              </w:rPr>
            </m:ctrlPr>
          </m:sSubPr>
          <m:e>
            <m:r>
              <w:rPr>
                <w:rFonts w:ascii="Cambria Math" w:hAnsi="Cambria Math" w:eastAsia="Times New Roman" w:cs="Times New Roman"/>
              </w:rPr>
              <m:t>μ</m:t>
            </m:r>
          </m:e>
          <m:sub>
            <m:r>
              <w:rPr>
                <w:rFonts w:ascii="Cambria Math" w:hAnsi="Cambria Math" w:eastAsia="Times New Roman" w:cs="Times New Roman"/>
              </w:rPr>
              <m:t>S</m:t>
            </m:r>
          </m:sub>
        </m:sSub>
      </m:oMath>
      <w:r>
        <w:rPr>
          <w:rFonts w:ascii="Times New Roman" w:hAnsi="Times New Roman" w:eastAsia="Times New Roman" w:cs="Times New Roman"/>
        </w:rPr>
        <w:t xml:space="preserve"> for the ref</w:t>
      </w:r>
      <w:proofErr w:type="spellStart"/>
      <w:r>
        <w:rPr>
          <w:rFonts w:ascii="Times New Roman" w:hAnsi="Times New Roman" w:eastAsia="Times New Roman" w:cs="Times New Roman"/>
        </w:rPr>
        <w:t>erence</w:t>
      </w:r>
      <w:proofErr w:type="spellEnd"/>
      <w:r>
        <w:rPr>
          <w:rFonts w:ascii="Times New Roman" w:hAnsi="Times New Roman" w:eastAsia="Times New Roman" w:cs="Times New Roman"/>
        </w:rPr>
        <w:t xml:space="preserve"> point cloud set and source point cloud set respectively is calculated for each set as, </w:t>
      </w:r>
    </w:p>
    <w:p w:rsidR="00331629" w:rsidP="00331629" w:rsidRDefault="00331629" w14:paraId="6D771FDC"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 xml:space="preserve"> </w:t>
      </w:r>
      <w:bookmarkStart w:name="_Hlk66193486" w:id="1"/>
      <m:oMath>
        <m:sSub>
          <m:sSubPr>
            <m:ctrlPr>
              <w:rPr>
                <w:rFonts w:ascii="Cambria Math" w:hAnsi="Cambria Math" w:eastAsia="Times New Roman" w:cs="Times New Roman"/>
                <w:i/>
              </w:rPr>
            </m:ctrlPr>
          </m:sSubPr>
          <m:e>
            <m:r>
              <w:rPr>
                <w:rFonts w:ascii="Cambria Math" w:hAnsi="Cambria Math" w:eastAsia="Times New Roman" w:cs="Times New Roman"/>
              </w:rPr>
              <m:t>μ</m:t>
            </m:r>
          </m:e>
          <m:sub>
            <m:sSub>
              <m:sSubPr>
                <m:ctrlPr>
                  <w:rPr>
                    <w:rFonts w:ascii="Cambria Math" w:hAnsi="Cambria Math" w:eastAsia="Times New Roman" w:cs="Times New Roman"/>
                    <w:i/>
                  </w:rPr>
                </m:ctrlPr>
              </m:sSubPr>
              <m:e>
                <m:r>
                  <w:rPr>
                    <w:rFonts w:ascii="Cambria Math" w:hAnsi="Cambria Math" w:eastAsia="Times New Roman" w:cs="Times New Roman"/>
                  </w:rPr>
                  <m:t>R</m:t>
                </m:r>
              </m:e>
              <m:sub>
                <m:r>
                  <w:rPr>
                    <w:rFonts w:ascii="Cambria Math" w:hAnsi="Cambria Math" w:eastAsia="Times New Roman" w:cs="Times New Roman"/>
                  </w:rPr>
                  <m:t>p</m:t>
                </m:r>
              </m:sub>
            </m:sSub>
          </m:sub>
        </m:sSub>
        <w:bookmarkEnd w:id="1"/>
        <m:r>
          <w:rPr>
            <w:rFonts w:ascii="Cambria Math" w:hAnsi="Cambria Math" w:eastAsia="Times New Roman" w:cs="Times New Roman"/>
          </w:rPr>
          <m:t xml:space="preserve">= </m:t>
        </m:r>
        <m:f>
          <m:fPr>
            <m:ctrlPr>
              <w:rPr>
                <w:rFonts w:ascii="Cambria Math" w:hAnsi="Cambria Math" w:eastAsia="Times New Roman" w:cs="Times New Roman"/>
                <w:i/>
              </w:rPr>
            </m:ctrlPr>
          </m:fPr>
          <m:num>
            <m:r>
              <w:rPr>
                <w:rFonts w:ascii="Cambria Math" w:hAnsi="Cambria Math" w:eastAsia="Times New Roman" w:cs="Times New Roman"/>
              </w:rPr>
              <m:t>1</m:t>
            </m:r>
          </m:num>
          <m:den>
            <m:sSub>
              <m:sSubPr>
                <m:ctrlPr>
                  <w:rPr>
                    <w:rFonts w:ascii="Cambria Math" w:hAnsi="Cambria Math" w:eastAsia="Times New Roman" w:cs="Times New Roman"/>
                    <w:i/>
                  </w:rPr>
                </m:ctrlPr>
              </m:sSubPr>
              <m:e>
                <m:r>
                  <w:rPr>
                    <w:rFonts w:ascii="Cambria Math" w:hAnsi="Cambria Math" w:eastAsia="Times New Roman" w:cs="Times New Roman"/>
                  </w:rPr>
                  <m:t>N</m:t>
                </m:r>
              </m:e>
              <m:sub>
                <m:r>
                  <w:rPr>
                    <w:rFonts w:ascii="Cambria Math" w:hAnsi="Cambria Math" w:eastAsia="Times New Roman" w:cs="Times New Roman"/>
                  </w:rPr>
                  <m:t>r</m:t>
                </m:r>
              </m:sub>
            </m:sSub>
          </m:den>
        </m:f>
        <m:nary>
          <m:naryPr>
            <m:chr m:val="∑"/>
            <m:limLoc m:val="undOvr"/>
            <m:ctrlPr>
              <w:rPr>
                <w:rFonts w:ascii="Cambria Math" w:hAnsi="Cambria Math" w:eastAsia="Times New Roman" w:cs="Times New Roman"/>
                <w:i/>
              </w:rPr>
            </m:ctrlPr>
          </m:naryPr>
          <m:sub>
            <m:r>
              <w:rPr>
                <w:rFonts w:ascii="Cambria Math" w:hAnsi="Cambria Math" w:eastAsia="Times New Roman" w:cs="Times New Roman"/>
              </w:rPr>
              <m:t>i=1</m:t>
            </m:r>
          </m:sub>
          <m:sup>
            <m:sSub>
              <m:sSubPr>
                <m:ctrlPr>
                  <w:rPr>
                    <w:rFonts w:ascii="Cambria Math" w:hAnsi="Cambria Math" w:eastAsia="Times New Roman" w:cs="Times New Roman"/>
                    <w:i/>
                  </w:rPr>
                </m:ctrlPr>
              </m:sSubPr>
              <m:e>
                <m:r>
                  <w:rPr>
                    <w:rFonts w:ascii="Cambria Math" w:hAnsi="Cambria Math" w:eastAsia="Times New Roman" w:cs="Times New Roman"/>
                  </w:rPr>
                  <m:t>N</m:t>
                </m:r>
              </m:e>
              <m:sub>
                <m:r>
                  <w:rPr>
                    <w:rFonts w:ascii="Cambria Math" w:hAnsi="Cambria Math" w:eastAsia="Times New Roman" w:cs="Times New Roman"/>
                  </w:rPr>
                  <m:t>r</m:t>
                </m:r>
              </m:sub>
            </m:sSub>
          </m:sup>
          <m:e>
            <m:sSub>
              <m:sSubPr>
                <m:ctrlPr>
                  <w:rPr>
                    <w:rFonts w:ascii="Cambria Math" w:hAnsi="Cambria Math" w:eastAsia="Times New Roman" w:cs="Times New Roman"/>
                    <w:i/>
                  </w:rPr>
                </m:ctrlPr>
              </m:sSubPr>
              <m:e>
                <m:r>
                  <w:rPr>
                    <w:rFonts w:ascii="Cambria Math" w:hAnsi="Cambria Math" w:eastAsia="Times New Roman" w:cs="Times New Roman"/>
                  </w:rPr>
                  <m:t>r</m:t>
                </m:r>
              </m:e>
              <m:sub>
                <m:r>
                  <w:rPr>
                    <w:rFonts w:ascii="Cambria Math" w:hAnsi="Cambria Math" w:eastAsia="Times New Roman" w:cs="Times New Roman"/>
                  </w:rPr>
                  <m:t>i</m:t>
                </m:r>
              </m:sub>
            </m:sSub>
          </m:e>
        </m:nary>
      </m:oMath>
      <w:r>
        <w:rPr>
          <w:rFonts w:ascii="Times New Roman" w:hAnsi="Times New Roman" w:eastAsia="Times New Roman" w:cs="Times New Roman"/>
        </w:rPr>
        <w:t xml:space="preserve"> and </w:t>
      </w:r>
      <m:oMath>
        <m:sSub>
          <m:sSubPr>
            <m:ctrlPr>
              <w:rPr>
                <w:rFonts w:ascii="Cambria Math" w:hAnsi="Cambria Math" w:eastAsia="Times New Roman" w:cs="Times New Roman"/>
                <w:i/>
              </w:rPr>
            </m:ctrlPr>
          </m:sSubPr>
          <m:e>
            <m:r>
              <w:rPr>
                <w:rFonts w:ascii="Cambria Math" w:hAnsi="Cambria Math" w:eastAsia="Times New Roman" w:cs="Times New Roman"/>
              </w:rPr>
              <m:t>μ</m:t>
            </m:r>
          </m:e>
          <m:sub>
            <m:r>
              <w:rPr>
                <w:rFonts w:ascii="Cambria Math" w:hAnsi="Cambria Math" w:eastAsia="Times New Roman" w:cs="Times New Roman"/>
              </w:rPr>
              <m:t>S</m:t>
            </m:r>
          </m:sub>
        </m:sSub>
        <m:r>
          <w:rPr>
            <w:rFonts w:ascii="Cambria Math" w:hAnsi="Cambria Math" w:eastAsia="Times New Roman" w:cs="Times New Roman"/>
          </w:rPr>
          <m:t xml:space="preserve">= </m:t>
        </m:r>
        <m:f>
          <m:fPr>
            <m:ctrlPr>
              <w:rPr>
                <w:rFonts w:ascii="Cambria Math" w:hAnsi="Cambria Math" w:eastAsia="Times New Roman" w:cs="Times New Roman"/>
                <w:i/>
              </w:rPr>
            </m:ctrlPr>
          </m:fPr>
          <m:num>
            <m:r>
              <w:rPr>
                <w:rFonts w:ascii="Cambria Math" w:hAnsi="Cambria Math" w:eastAsia="Times New Roman" w:cs="Times New Roman"/>
              </w:rPr>
              <m:t>1</m:t>
            </m:r>
          </m:num>
          <m:den>
            <m:sSub>
              <m:sSubPr>
                <m:ctrlPr>
                  <w:rPr>
                    <w:rFonts w:ascii="Cambria Math" w:hAnsi="Cambria Math" w:eastAsia="Times New Roman" w:cs="Times New Roman"/>
                    <w:i/>
                  </w:rPr>
                </m:ctrlPr>
              </m:sSubPr>
              <m:e>
                <m:r>
                  <w:rPr>
                    <w:rFonts w:ascii="Cambria Math" w:hAnsi="Cambria Math" w:eastAsia="Times New Roman" w:cs="Times New Roman"/>
                  </w:rPr>
                  <m:t>N</m:t>
                </m:r>
              </m:e>
              <m:sub>
                <m:r>
                  <w:rPr>
                    <w:rFonts w:ascii="Cambria Math" w:hAnsi="Cambria Math" w:eastAsia="Times New Roman" w:cs="Times New Roman"/>
                  </w:rPr>
                  <m:t>s</m:t>
                </m:r>
              </m:sub>
            </m:sSub>
          </m:den>
        </m:f>
        <m:nary>
          <m:naryPr>
            <m:chr m:val="∑"/>
            <m:limLoc m:val="undOvr"/>
            <m:ctrlPr>
              <w:rPr>
                <w:rFonts w:ascii="Cambria Math" w:hAnsi="Cambria Math" w:eastAsia="Times New Roman" w:cs="Times New Roman"/>
                <w:i/>
              </w:rPr>
            </m:ctrlPr>
          </m:naryPr>
          <m:sub>
            <m:r>
              <w:rPr>
                <w:rFonts w:ascii="Cambria Math" w:hAnsi="Cambria Math" w:eastAsia="Times New Roman" w:cs="Times New Roman"/>
              </w:rPr>
              <m:t>i=1</m:t>
            </m:r>
          </m:sub>
          <m:sup>
            <m:sSub>
              <m:sSubPr>
                <m:ctrlPr>
                  <w:rPr>
                    <w:rFonts w:ascii="Cambria Math" w:hAnsi="Cambria Math" w:eastAsia="Times New Roman" w:cs="Times New Roman"/>
                    <w:i/>
                  </w:rPr>
                </m:ctrlPr>
              </m:sSubPr>
              <m:e>
                <m:r>
                  <w:rPr>
                    <w:rFonts w:ascii="Cambria Math" w:hAnsi="Cambria Math" w:eastAsia="Times New Roman" w:cs="Times New Roman"/>
                  </w:rPr>
                  <m:t>N</m:t>
                </m:r>
              </m:e>
              <m:sub>
                <m:r>
                  <w:rPr>
                    <w:rFonts w:ascii="Cambria Math" w:hAnsi="Cambria Math" w:eastAsia="Times New Roman" w:cs="Times New Roman"/>
                  </w:rPr>
                  <m:t>s</m:t>
                </m:r>
              </m:sub>
            </m:sSub>
          </m:sup>
          <m:e>
            <m:sSub>
              <m:sSubPr>
                <m:ctrlPr>
                  <w:rPr>
                    <w:rFonts w:ascii="Cambria Math" w:hAnsi="Cambria Math" w:eastAsia="Times New Roman" w:cs="Times New Roman"/>
                    <w:i/>
                  </w:rPr>
                </m:ctrlPr>
              </m:sSubPr>
              <m:e>
                <m:r>
                  <w:rPr>
                    <w:rFonts w:ascii="Cambria Math" w:hAnsi="Cambria Math" w:eastAsia="Times New Roman" w:cs="Times New Roman"/>
                  </w:rPr>
                  <m:t>s</m:t>
                </m:r>
              </m:e>
              <m:sub>
                <m:r>
                  <w:rPr>
                    <w:rFonts w:ascii="Cambria Math" w:hAnsi="Cambria Math" w:eastAsia="Times New Roman" w:cs="Times New Roman"/>
                  </w:rPr>
                  <m:t>i</m:t>
                </m:r>
              </m:sub>
            </m:sSub>
          </m:e>
        </m:nary>
      </m:oMath>
      <w:r>
        <w:rPr>
          <w:rFonts w:ascii="Times New Roman" w:hAnsi="Times New Roman" w:eastAsia="Times New Roman" w:cs="Times New Roman"/>
        </w:rPr>
        <w:t>.</w:t>
      </w:r>
      <w:r>
        <w:rPr>
          <w:rFonts w:ascii="Times New Roman" w:hAnsi="Times New Roman" w:eastAsia="Times New Roman" w:cs="Times New Roman"/>
        </w:rPr>
        <w:tab/>
      </w:r>
      <w:r>
        <w:rPr>
          <w:rFonts w:ascii="Times New Roman" w:hAnsi="Times New Roman" w:eastAsia="Times New Roman" w:cs="Times New Roman"/>
        </w:rPr>
        <w:t>(2)</w:t>
      </w:r>
    </w:p>
    <w:p w:rsidR="00331629" w:rsidP="00331629" w:rsidRDefault="00331629" w14:paraId="0E0E3ECD"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lastRenderedPageBreak/>
        <w:t>The reference point cloud set and source point cloud set are shifted by their center mass such that they are distributed around zero as,</w:t>
      </w:r>
    </w:p>
    <w:p w:rsidR="00331629" w:rsidP="00331629" w:rsidRDefault="00331629" w14:paraId="538BE5F6"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ab/>
      </w:r>
      <m:oMath>
        <m:sSup>
          <m:sSupPr>
            <m:ctrlPr>
              <w:rPr>
                <w:rFonts w:ascii="Cambria Math" w:hAnsi="Cambria Math" w:eastAsia="Times New Roman" w:cs="Times New Roman"/>
                <w:i/>
              </w:rPr>
            </m:ctrlPr>
          </m:sSupPr>
          <m:e>
            <m:sSub>
              <m:sSubPr>
                <m:ctrlPr>
                  <w:rPr>
                    <w:rFonts w:ascii="Cambria Math" w:hAnsi="Cambria Math" w:eastAsia="Times New Roman" w:cs="Times New Roman"/>
                    <w:i/>
                  </w:rPr>
                </m:ctrlPr>
              </m:sSubPr>
              <m:e>
                <m:r>
                  <w:rPr>
                    <w:rFonts w:ascii="Cambria Math" w:hAnsi="Cambria Math" w:eastAsia="Times New Roman" w:cs="Times New Roman"/>
                  </w:rPr>
                  <m:t>R</m:t>
                </m:r>
              </m:e>
              <m:sub>
                <m:r>
                  <w:rPr>
                    <w:rFonts w:ascii="Cambria Math" w:hAnsi="Cambria Math" w:eastAsia="Times New Roman" w:cs="Times New Roman"/>
                  </w:rPr>
                  <m:t>p</m:t>
                </m:r>
              </m:sub>
            </m:sSub>
          </m:e>
          <m:sup>
            <m:r>
              <w:rPr>
                <w:rFonts w:ascii="Cambria Math" w:hAnsi="Cambria Math" w:eastAsia="Times New Roman" w:cs="Times New Roman"/>
              </w:rPr>
              <m:t>'</m:t>
            </m:r>
          </m:sup>
        </m:sSup>
        <m:r>
          <w:rPr>
            <w:rFonts w:ascii="Cambria Math" w:hAnsi="Cambria Math" w:eastAsia="Times New Roman" w:cs="Times New Roman"/>
          </w:rPr>
          <m:t xml:space="preserve">= </m:t>
        </m:r>
        <m:d>
          <m:dPr>
            <m:begChr m:val="{"/>
            <m:endChr m:val="}"/>
            <m:ctrlPr>
              <w:rPr>
                <w:rFonts w:ascii="Cambria Math" w:hAnsi="Cambria Math" w:eastAsia="Times New Roman" w:cs="Times New Roman"/>
                <w:i/>
              </w:rPr>
            </m:ctrlPr>
          </m:dPr>
          <m:e>
            <m:sSub>
              <m:sSubPr>
                <m:ctrlPr>
                  <w:rPr>
                    <w:rFonts w:ascii="Cambria Math" w:hAnsi="Cambria Math" w:eastAsia="Times New Roman" w:cs="Times New Roman"/>
                    <w:i/>
                  </w:rPr>
                </m:ctrlPr>
              </m:sSubPr>
              <m:e>
                <m:r>
                  <w:rPr>
                    <w:rFonts w:ascii="Cambria Math" w:hAnsi="Cambria Math" w:eastAsia="Times New Roman" w:cs="Times New Roman"/>
                  </w:rPr>
                  <m:t>r</m:t>
                </m:r>
              </m:e>
              <m:sub>
                <m:r>
                  <w:rPr>
                    <w:rFonts w:ascii="Cambria Math" w:hAnsi="Cambria Math" w:eastAsia="Times New Roman" w:cs="Times New Roman"/>
                  </w:rPr>
                  <m:t>i</m:t>
                </m:r>
              </m:sub>
            </m:sSub>
            <m:r>
              <w:rPr>
                <w:rFonts w:ascii="Cambria Math" w:hAnsi="Cambria Math" w:eastAsia="Times New Roman" w:cs="Times New Roman"/>
              </w:rPr>
              <m:t>-</m:t>
            </m:r>
            <m:sSub>
              <m:sSubPr>
                <m:ctrlPr>
                  <w:rPr>
                    <w:rFonts w:ascii="Cambria Math" w:hAnsi="Cambria Math" w:eastAsia="Times New Roman" w:cs="Times New Roman"/>
                    <w:i/>
                  </w:rPr>
                </m:ctrlPr>
              </m:sSubPr>
              <m:e>
                <m:r>
                  <w:rPr>
                    <w:rFonts w:ascii="Cambria Math" w:hAnsi="Cambria Math" w:eastAsia="Times New Roman" w:cs="Times New Roman"/>
                  </w:rPr>
                  <m:t>μ</m:t>
                </m:r>
              </m:e>
              <m:sub>
                <m:r>
                  <w:rPr>
                    <w:rFonts w:ascii="Cambria Math" w:hAnsi="Cambria Math" w:eastAsia="Times New Roman" w:cs="Times New Roman"/>
                  </w:rPr>
                  <m:t>r</m:t>
                </m:r>
              </m:sub>
            </m:sSub>
          </m:e>
        </m:d>
        <m:r>
          <w:rPr>
            <w:rFonts w:ascii="Cambria Math" w:hAnsi="Cambria Math" w:eastAsia="Times New Roman" w:cs="Times New Roman"/>
          </w:rPr>
          <m:t>=</m:t>
        </m:r>
        <m:d>
          <m:dPr>
            <m:begChr m:val="{"/>
            <m:endChr m:val="}"/>
            <m:ctrlPr>
              <w:rPr>
                <w:rFonts w:ascii="Cambria Math" w:hAnsi="Cambria Math" w:eastAsia="Times New Roman" w:cs="Times New Roman"/>
                <w:i/>
              </w:rPr>
            </m:ctrlPr>
          </m:dPr>
          <m:e>
            <m:sSubSup>
              <m:sSubSupPr>
                <m:ctrlPr>
                  <w:rPr>
                    <w:rFonts w:ascii="Cambria Math" w:hAnsi="Cambria Math" w:eastAsia="Times New Roman" w:cs="Times New Roman"/>
                    <w:i/>
                  </w:rPr>
                </m:ctrlPr>
              </m:sSubSupPr>
              <m:e>
                <m:r>
                  <w:rPr>
                    <w:rFonts w:ascii="Cambria Math" w:hAnsi="Cambria Math" w:eastAsia="Times New Roman" w:cs="Times New Roman"/>
                  </w:rPr>
                  <m:t>r</m:t>
                </m:r>
              </m:e>
              <m:sub>
                <m:r>
                  <w:rPr>
                    <w:rFonts w:ascii="Cambria Math" w:hAnsi="Cambria Math" w:eastAsia="Times New Roman" w:cs="Times New Roman"/>
                  </w:rPr>
                  <m:t>i</m:t>
                </m:r>
              </m:sub>
              <m:sup>
                <m:r>
                  <w:rPr>
                    <w:rFonts w:ascii="Cambria Math" w:hAnsi="Cambria Math" w:eastAsia="Times New Roman" w:cs="Times New Roman"/>
                  </w:rPr>
                  <m:t>'</m:t>
                </m:r>
              </m:sup>
            </m:sSubSup>
          </m:e>
        </m:d>
      </m:oMath>
      <w:r>
        <w:rPr>
          <w:rFonts w:ascii="Times New Roman" w:hAnsi="Times New Roman" w:eastAsia="Times New Roman" w:cs="Times New Roman"/>
        </w:rPr>
        <w:tab/>
      </w:r>
      <w:r>
        <w:rPr>
          <w:rFonts w:ascii="Times New Roman" w:hAnsi="Times New Roman" w:eastAsia="Times New Roman" w:cs="Times New Roman"/>
        </w:rPr>
        <w:t>(3)</w:t>
      </w:r>
    </w:p>
    <w:p w:rsidRPr="004E11DD" w:rsidR="00331629" w:rsidP="00331629" w:rsidRDefault="00331629" w14:paraId="3901DDA4" w14:textId="77777777">
      <w:pPr>
        <w:tabs>
          <w:tab w:val="center" w:pos="4680"/>
          <w:tab w:val="right" w:pos="9360"/>
        </w:tabs>
        <w:rPr>
          <w:rFonts w:ascii="Times New Roman" w:hAnsi="Times New Roman" w:eastAsia="Times New Roman" w:cs="Times New Roman"/>
        </w:rPr>
      </w:pPr>
      <m:oMathPara>
        <m:oMath>
          <m:sSup>
            <m:sSupPr>
              <m:ctrlPr>
                <w:rPr>
                  <w:rFonts w:ascii="Cambria Math" w:hAnsi="Cambria Math" w:eastAsia="Times New Roman" w:cs="Times New Roman"/>
                  <w:i/>
                </w:rPr>
              </m:ctrlPr>
            </m:sSupPr>
            <m:e>
              <m:r>
                <w:rPr>
                  <w:rFonts w:ascii="Cambria Math" w:hAnsi="Cambria Math" w:eastAsia="Times New Roman" w:cs="Times New Roman"/>
                </w:rPr>
                <m:t>S</m:t>
              </m:r>
            </m:e>
            <m:sup>
              <m:r>
                <w:rPr>
                  <w:rFonts w:ascii="Cambria Math" w:hAnsi="Cambria Math" w:eastAsia="Times New Roman" w:cs="Times New Roman"/>
                </w:rPr>
                <m:t>'</m:t>
              </m:r>
            </m:sup>
          </m:sSup>
          <m:r>
            <w:rPr>
              <w:rFonts w:ascii="Cambria Math" w:hAnsi="Cambria Math" w:eastAsia="Times New Roman" w:cs="Times New Roman"/>
            </w:rPr>
            <m:t xml:space="preserve">= </m:t>
          </m:r>
          <m:d>
            <m:dPr>
              <m:begChr m:val="{"/>
              <m:endChr m:val="}"/>
              <m:ctrlPr>
                <w:rPr>
                  <w:rFonts w:ascii="Cambria Math" w:hAnsi="Cambria Math" w:eastAsia="Times New Roman" w:cs="Times New Roman"/>
                  <w:i/>
                </w:rPr>
              </m:ctrlPr>
            </m:dPr>
            <m:e>
              <m:sSub>
                <m:sSubPr>
                  <m:ctrlPr>
                    <w:rPr>
                      <w:rFonts w:ascii="Cambria Math" w:hAnsi="Cambria Math" w:eastAsia="Times New Roman" w:cs="Times New Roman"/>
                      <w:i/>
                    </w:rPr>
                  </m:ctrlPr>
                </m:sSubPr>
                <m:e>
                  <m:r>
                    <w:rPr>
                      <w:rFonts w:ascii="Cambria Math" w:hAnsi="Cambria Math" w:eastAsia="Times New Roman" w:cs="Times New Roman"/>
                    </w:rPr>
                    <m:t>s</m:t>
                  </m:r>
                </m:e>
                <m:sub>
                  <m:r>
                    <w:rPr>
                      <w:rFonts w:ascii="Cambria Math" w:hAnsi="Cambria Math" w:eastAsia="Times New Roman" w:cs="Times New Roman"/>
                    </w:rPr>
                    <m:t>i</m:t>
                  </m:r>
                </m:sub>
              </m:sSub>
              <m:r>
                <w:rPr>
                  <w:rFonts w:ascii="Cambria Math" w:hAnsi="Cambria Math" w:eastAsia="Times New Roman" w:cs="Times New Roman"/>
                </w:rPr>
                <m:t>-</m:t>
              </m:r>
              <m:sSub>
                <m:sSubPr>
                  <m:ctrlPr>
                    <w:rPr>
                      <w:rFonts w:ascii="Cambria Math" w:hAnsi="Cambria Math" w:eastAsia="Times New Roman" w:cs="Times New Roman"/>
                      <w:i/>
                    </w:rPr>
                  </m:ctrlPr>
                </m:sSubPr>
                <m:e>
                  <m:r>
                    <w:rPr>
                      <w:rFonts w:ascii="Cambria Math" w:hAnsi="Cambria Math" w:eastAsia="Times New Roman" w:cs="Times New Roman"/>
                    </w:rPr>
                    <m:t>μ</m:t>
                  </m:r>
                </m:e>
                <m:sub>
                  <m:r>
                    <w:rPr>
                      <w:rFonts w:ascii="Cambria Math" w:hAnsi="Cambria Math" w:eastAsia="Times New Roman" w:cs="Times New Roman"/>
                    </w:rPr>
                    <m:t>s</m:t>
                  </m:r>
                </m:sub>
              </m:sSub>
            </m:e>
          </m:d>
          <m:r>
            <w:rPr>
              <w:rFonts w:ascii="Cambria Math" w:hAnsi="Cambria Math" w:eastAsia="Times New Roman" w:cs="Times New Roman"/>
            </w:rPr>
            <m:t>=</m:t>
          </m:r>
          <m:d>
            <m:dPr>
              <m:begChr m:val="{"/>
              <m:endChr m:val="}"/>
              <m:ctrlPr>
                <w:rPr>
                  <w:rFonts w:ascii="Cambria Math" w:hAnsi="Cambria Math" w:eastAsia="Times New Roman" w:cs="Times New Roman"/>
                  <w:i/>
                </w:rPr>
              </m:ctrlPr>
            </m:dPr>
            <m:e>
              <m:sSubSup>
                <m:sSubSupPr>
                  <m:ctrlPr>
                    <w:rPr>
                      <w:rFonts w:ascii="Cambria Math" w:hAnsi="Cambria Math" w:eastAsia="Times New Roman" w:cs="Times New Roman"/>
                      <w:i/>
                    </w:rPr>
                  </m:ctrlPr>
                </m:sSubSupPr>
                <m:e>
                  <m:r>
                    <w:rPr>
                      <w:rFonts w:ascii="Cambria Math" w:hAnsi="Cambria Math" w:eastAsia="Times New Roman" w:cs="Times New Roman"/>
                    </w:rPr>
                    <m:t>s</m:t>
                  </m:r>
                </m:e>
                <m:sub>
                  <m:r>
                    <w:rPr>
                      <w:rFonts w:ascii="Cambria Math" w:hAnsi="Cambria Math" w:eastAsia="Times New Roman" w:cs="Times New Roman"/>
                    </w:rPr>
                    <m:t>i</m:t>
                  </m:r>
                </m:sub>
                <m:sup>
                  <m:r>
                    <w:rPr>
                      <w:rFonts w:ascii="Cambria Math" w:hAnsi="Cambria Math" w:eastAsia="Times New Roman" w:cs="Times New Roman"/>
                    </w:rPr>
                    <m:t>'</m:t>
                  </m:r>
                </m:sup>
              </m:sSubSup>
            </m:e>
          </m:d>
        </m:oMath>
      </m:oMathPara>
    </w:p>
    <w:p w:rsidR="00331629" w:rsidP="00331629" w:rsidRDefault="00331629" w14:paraId="17A0BD2A"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 xml:space="preserve">A cross-covariance matrix, </w:t>
      </w:r>
      <m:oMath>
        <m:r>
          <w:rPr>
            <w:rFonts w:ascii="Cambria Math" w:hAnsi="Cambria Math" w:eastAsia="Times New Roman" w:cs="Times New Roman"/>
          </w:rPr>
          <m:t>W</m:t>
        </m:r>
        <m:r>
          <w:rPr>
            <w:rFonts w:ascii="Cambria Math" w:hAnsi="Cambria Math" w:eastAsiaTheme="minorEastAsia"/>
          </w:rPr>
          <m:t>∈</m:t>
        </m:r>
        <m:sSup>
          <m:sSupPr>
            <m:ctrlPr>
              <w:rPr>
                <w:rFonts w:ascii="Cambria Math" w:hAnsi="Cambria Math" w:eastAsiaTheme="minorEastAsia"/>
                <w:i/>
              </w:rPr>
            </m:ctrlPr>
          </m:sSupPr>
          <m:e>
            <m:r>
              <m:rPr>
                <m:scr m:val="double-struck"/>
              </m:rPr>
              <w:rPr>
                <w:rFonts w:ascii="Cambria Math" w:hAnsi="Cambria Math" w:eastAsiaTheme="minorEastAsia"/>
              </w:rPr>
              <m:t>R</m:t>
            </m:r>
          </m:e>
          <m:sup>
            <m:r>
              <w:rPr>
                <w:rFonts w:ascii="Cambria Math" w:hAnsi="Cambria Math" w:eastAsiaTheme="minorEastAsia"/>
              </w:rPr>
              <m:t>3x3</m:t>
            </m:r>
          </m:sup>
        </m:sSup>
      </m:oMath>
      <w:r>
        <w:rPr>
          <w:rFonts w:ascii="Times New Roman" w:hAnsi="Times New Roman" w:eastAsia="Times New Roman" w:cs="Times New Roman"/>
        </w:rPr>
        <w:t xml:space="preserve"> is defined as </w:t>
      </w:r>
    </w:p>
    <w:p w:rsidR="00331629" w:rsidP="00331629" w:rsidRDefault="00331629" w14:paraId="0C85ACE8"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ab/>
      </w:r>
      <w:r>
        <w:rPr>
          <w:rFonts w:ascii="Times New Roman" w:hAnsi="Times New Roman" w:eastAsia="Times New Roman" w:cs="Times New Roman"/>
        </w:rPr>
        <w:t xml:space="preserve"> </w:t>
      </w:r>
      <m:oMath>
        <m:r>
          <w:rPr>
            <w:rFonts w:ascii="Cambria Math" w:hAnsi="Cambria Math" w:eastAsia="Times New Roman" w:cs="Times New Roman"/>
          </w:rPr>
          <m:t xml:space="preserve">W= </m:t>
        </m:r>
        <m:nary>
          <m:naryPr>
            <m:chr m:val="∑"/>
            <m:limLoc m:val="subSup"/>
            <m:ctrlPr>
              <w:rPr>
                <w:rFonts w:ascii="Cambria Math" w:hAnsi="Cambria Math" w:eastAsia="Times New Roman" w:cs="Times New Roman"/>
                <w:i/>
              </w:rPr>
            </m:ctrlPr>
          </m:naryPr>
          <m:sub>
            <m:r>
              <w:rPr>
                <w:rFonts w:ascii="Cambria Math" w:hAnsi="Cambria Math" w:eastAsia="Times New Roman" w:cs="Times New Roman"/>
              </w:rPr>
              <m:t>i=1</m:t>
            </m:r>
          </m:sub>
          <m:sup>
            <m:sSub>
              <m:sSubPr>
                <m:ctrlPr>
                  <w:rPr>
                    <w:rFonts w:ascii="Cambria Math" w:hAnsi="Cambria Math" w:eastAsia="Times New Roman" w:cs="Times New Roman"/>
                    <w:i/>
                  </w:rPr>
                </m:ctrlPr>
              </m:sSubPr>
              <m:e>
                <m:r>
                  <w:rPr>
                    <w:rFonts w:ascii="Cambria Math" w:hAnsi="Cambria Math" w:eastAsia="Times New Roman" w:cs="Times New Roman"/>
                  </w:rPr>
                  <m:t>N</m:t>
                </m:r>
              </m:e>
              <m:sub>
                <m:r>
                  <w:rPr>
                    <w:rFonts w:ascii="Cambria Math" w:hAnsi="Cambria Math" w:eastAsia="Times New Roman" w:cs="Times New Roman"/>
                  </w:rPr>
                  <m:t>r</m:t>
                </m:r>
              </m:sub>
            </m:sSub>
          </m:sup>
          <m:e>
            <m:sSubSup>
              <m:sSubSupPr>
                <m:ctrlPr>
                  <w:rPr>
                    <w:rFonts w:ascii="Cambria Math" w:hAnsi="Cambria Math" w:eastAsia="Times New Roman" w:cs="Times New Roman"/>
                    <w:i/>
                  </w:rPr>
                </m:ctrlPr>
              </m:sSubSupPr>
              <m:e>
                <m:r>
                  <w:rPr>
                    <w:rFonts w:ascii="Cambria Math" w:hAnsi="Cambria Math" w:eastAsia="Times New Roman" w:cs="Times New Roman"/>
                  </w:rPr>
                  <m:t>r</m:t>
                </m:r>
              </m:e>
              <m:sub>
                <m:r>
                  <w:rPr>
                    <w:rFonts w:ascii="Cambria Math" w:hAnsi="Cambria Math" w:eastAsia="Times New Roman" w:cs="Times New Roman"/>
                  </w:rPr>
                  <m:t>i</m:t>
                </m:r>
              </m:sub>
              <m:sup>
                <m:r>
                  <w:rPr>
                    <w:rFonts w:ascii="Cambria Math" w:hAnsi="Cambria Math" w:eastAsia="Times New Roman" w:cs="Times New Roman"/>
                  </w:rPr>
                  <m:t>'</m:t>
                </m:r>
              </m:sup>
            </m:sSubSup>
            <m:sSubSup>
              <m:sSubSupPr>
                <m:ctrlPr>
                  <w:rPr>
                    <w:rFonts w:ascii="Cambria Math" w:hAnsi="Cambria Math" w:eastAsia="Times New Roman" w:cs="Times New Roman"/>
                    <w:i/>
                  </w:rPr>
                </m:ctrlPr>
              </m:sSubSupPr>
              <m:e>
                <m:sSup>
                  <m:sSupPr>
                    <m:ctrlPr>
                      <w:rPr>
                        <w:rFonts w:ascii="Cambria Math" w:hAnsi="Cambria Math" w:eastAsia="Times New Roman" w:cs="Times New Roman"/>
                        <w:i/>
                      </w:rPr>
                    </m:ctrlPr>
                  </m:sSupPr>
                  <m:e>
                    <m:r>
                      <w:rPr>
                        <w:rFonts w:ascii="Cambria Math" w:hAnsi="Cambria Math" w:eastAsia="Times New Roman" w:cs="Times New Roman"/>
                      </w:rPr>
                      <m:t>s</m:t>
                    </m:r>
                  </m:e>
                  <m:sup>
                    <m:r>
                      <w:rPr>
                        <w:rFonts w:ascii="Cambria Math" w:hAnsi="Cambria Math" w:eastAsia="Times New Roman" w:cs="Times New Roman"/>
                      </w:rPr>
                      <m:t>'</m:t>
                    </m:r>
                  </m:sup>
                </m:sSup>
              </m:e>
              <m:sub>
                <m:r>
                  <w:rPr>
                    <w:rFonts w:ascii="Cambria Math" w:hAnsi="Cambria Math" w:eastAsia="Times New Roman" w:cs="Times New Roman"/>
                  </w:rPr>
                  <m:t>i</m:t>
                </m:r>
              </m:sub>
              <m:sup>
                <m:r>
                  <w:rPr>
                    <w:rFonts w:ascii="Cambria Math" w:hAnsi="Cambria Math" w:eastAsia="Times New Roman" w:cs="Times New Roman"/>
                  </w:rPr>
                  <m:t>T</m:t>
                </m:r>
              </m:sup>
            </m:sSubSup>
          </m:e>
        </m:nary>
      </m:oMath>
      <w:r>
        <w:rPr>
          <w:rFonts w:ascii="Times New Roman" w:hAnsi="Times New Roman" w:eastAsia="Times New Roman" w:cs="Times New Roman"/>
        </w:rPr>
        <w:t>.</w:t>
      </w:r>
      <w:r>
        <w:rPr>
          <w:rFonts w:ascii="Times New Roman" w:hAnsi="Times New Roman" w:eastAsia="Times New Roman" w:cs="Times New Roman"/>
        </w:rPr>
        <w:tab/>
      </w:r>
      <w:r>
        <w:rPr>
          <w:rFonts w:ascii="Times New Roman" w:hAnsi="Times New Roman" w:eastAsia="Times New Roman" w:cs="Times New Roman"/>
        </w:rPr>
        <w:t>(4)</w:t>
      </w:r>
    </w:p>
    <w:p w:rsidR="00331629" w:rsidP="00331629" w:rsidRDefault="00331629" w14:paraId="7F47000B"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 xml:space="preserve">A singular value decomposition (SVD) of </w:t>
      </w:r>
      <m:oMath>
        <m:r>
          <w:rPr>
            <w:rFonts w:ascii="Cambria Math" w:hAnsi="Cambria Math" w:eastAsia="Times New Roman" w:cs="Times New Roman"/>
          </w:rPr>
          <m:t>W</m:t>
        </m:r>
      </m:oMath>
      <w:r>
        <w:rPr>
          <w:rFonts w:ascii="Times New Roman" w:hAnsi="Times New Roman" w:eastAsia="Times New Roman" w:cs="Times New Roman"/>
        </w:rPr>
        <w:t xml:space="preserve"> is given as</w:t>
      </w:r>
    </w:p>
    <w:p w:rsidRPr="00D26221" w:rsidR="00331629" w:rsidP="00331629" w:rsidRDefault="00331629" w14:paraId="61D995F0"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ab/>
      </w:r>
      <m:oMath>
        <m:r>
          <w:rPr>
            <w:rFonts w:ascii="Cambria Math" w:hAnsi="Cambria Math" w:eastAsia="Times New Roman" w:cs="Times New Roman"/>
          </w:rPr>
          <m:t>W=UD</m:t>
        </m:r>
        <m:sSup>
          <m:sSupPr>
            <m:ctrlPr>
              <w:rPr>
                <w:rFonts w:ascii="Cambria Math" w:hAnsi="Cambria Math" w:eastAsia="Times New Roman" w:cs="Times New Roman"/>
                <w:i/>
              </w:rPr>
            </m:ctrlPr>
          </m:sSupPr>
          <m:e>
            <m:r>
              <w:rPr>
                <w:rFonts w:ascii="Cambria Math" w:hAnsi="Cambria Math" w:eastAsia="Times New Roman" w:cs="Times New Roman"/>
              </w:rPr>
              <m:t>V</m:t>
            </m:r>
          </m:e>
          <m:sup>
            <m:r>
              <w:rPr>
                <w:rFonts w:ascii="Cambria Math" w:hAnsi="Cambria Math" w:eastAsia="Times New Roman" w:cs="Times New Roman"/>
              </w:rPr>
              <m:t>T</m:t>
            </m:r>
          </m:sup>
        </m:sSup>
      </m:oMath>
      <w:r>
        <w:rPr>
          <w:rFonts w:ascii="Times New Roman" w:hAnsi="Times New Roman" w:eastAsia="Times New Roman" w:cs="Times New Roman"/>
        </w:rPr>
        <w:tab/>
      </w:r>
      <w:r>
        <w:rPr>
          <w:rFonts w:ascii="Times New Roman" w:hAnsi="Times New Roman" w:eastAsia="Times New Roman" w:cs="Times New Roman"/>
        </w:rPr>
        <w:t>(5)</w:t>
      </w:r>
    </w:p>
    <w:p w:rsidR="00331629" w:rsidP="00331629" w:rsidRDefault="00331629" w14:paraId="735A0069"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 xml:space="preserve">where D is a diagonal matrix containing the singular values, </w:t>
      </w:r>
      <m:oMath>
        <m:sSub>
          <m:sSubPr>
            <m:ctrlPr>
              <w:rPr>
                <w:rFonts w:ascii="Cambria Math" w:hAnsi="Cambria Math" w:eastAsia="Times New Roman" w:cs="Times New Roman"/>
                <w:i/>
              </w:rPr>
            </m:ctrlPr>
          </m:sSubPr>
          <m:e>
            <m:r>
              <w:rPr>
                <w:rFonts w:ascii="Cambria Math" w:hAnsi="Cambria Math" w:eastAsia="Times New Roman" w:cs="Times New Roman"/>
              </w:rPr>
              <m:t>σ</m:t>
            </m:r>
          </m:e>
          <m:sub>
            <m:r>
              <w:rPr>
                <w:rFonts w:ascii="Cambria Math" w:hAnsi="Cambria Math" w:eastAsia="Times New Roman" w:cs="Times New Roman"/>
              </w:rPr>
              <m:t>i</m:t>
            </m:r>
          </m:sub>
        </m:sSub>
        <m:r>
          <w:rPr>
            <w:rFonts w:ascii="Cambria Math" w:hAnsi="Cambria Math" w:eastAsia="Times New Roman" w:cs="Times New Roman"/>
          </w:rPr>
          <m:t>, i=1:3</m:t>
        </m:r>
      </m:oMath>
      <w:r>
        <w:rPr>
          <w:rFonts w:ascii="Times New Roman" w:hAnsi="Times New Roman" w:eastAsia="Times New Roman" w:cs="Times New Roman"/>
        </w:rPr>
        <w:t xml:space="preserve">, ordered such that </w:t>
      </w:r>
      <m:oMath>
        <m:sSub>
          <m:sSubPr>
            <m:ctrlPr>
              <w:rPr>
                <w:rFonts w:ascii="Cambria Math" w:hAnsi="Cambria Math" w:eastAsia="Times New Roman" w:cs="Times New Roman"/>
                <w:i/>
              </w:rPr>
            </m:ctrlPr>
          </m:sSubPr>
          <m:e>
            <m:r>
              <w:rPr>
                <w:rFonts w:ascii="Cambria Math" w:hAnsi="Cambria Math" w:eastAsia="Times New Roman" w:cs="Times New Roman"/>
              </w:rPr>
              <m:t>σ</m:t>
            </m:r>
          </m:e>
          <m:sub>
            <m:r>
              <w:rPr>
                <w:rFonts w:ascii="Cambria Math" w:hAnsi="Cambria Math" w:eastAsia="Times New Roman" w:cs="Times New Roman"/>
              </w:rPr>
              <m:t xml:space="preserve">1 </m:t>
            </m:r>
          </m:sub>
        </m:sSub>
        <m:r>
          <w:rPr>
            <w:rFonts w:ascii="Cambria Math" w:hAnsi="Cambria Math" w:eastAsia="Times New Roman" w:cs="Times New Roman"/>
          </w:rPr>
          <m:t>≥</m:t>
        </m:r>
        <m:sSub>
          <m:sSubPr>
            <m:ctrlPr>
              <w:rPr>
                <w:rFonts w:ascii="Cambria Math" w:hAnsi="Cambria Math" w:eastAsia="Times New Roman" w:cs="Times New Roman"/>
                <w:i/>
              </w:rPr>
            </m:ctrlPr>
          </m:sSubPr>
          <m:e>
            <m:r>
              <w:rPr>
                <w:rFonts w:ascii="Cambria Math" w:hAnsi="Cambria Math" w:eastAsia="Times New Roman" w:cs="Times New Roman"/>
              </w:rPr>
              <m:t>σ</m:t>
            </m:r>
          </m:e>
          <m:sub>
            <m:r>
              <w:rPr>
                <w:rFonts w:ascii="Cambria Math" w:hAnsi="Cambria Math" w:eastAsia="Times New Roman" w:cs="Times New Roman"/>
              </w:rPr>
              <m:t>2</m:t>
            </m:r>
          </m:sub>
        </m:sSub>
        <m:r>
          <w:rPr>
            <w:rFonts w:ascii="Cambria Math" w:hAnsi="Cambria Math" w:eastAsia="Times New Roman" w:cs="Times New Roman"/>
          </w:rPr>
          <m:t>≥</m:t>
        </m:r>
        <m:sSub>
          <m:sSubPr>
            <m:ctrlPr>
              <w:rPr>
                <w:rFonts w:ascii="Cambria Math" w:hAnsi="Cambria Math" w:eastAsia="Times New Roman" w:cs="Times New Roman"/>
                <w:i/>
              </w:rPr>
            </m:ctrlPr>
          </m:sSubPr>
          <m:e>
            <m:r>
              <w:rPr>
                <w:rFonts w:ascii="Cambria Math" w:hAnsi="Cambria Math" w:eastAsia="Times New Roman" w:cs="Times New Roman"/>
              </w:rPr>
              <m:t>σ</m:t>
            </m:r>
          </m:e>
          <m:sub>
            <m:r>
              <w:rPr>
                <w:rFonts w:ascii="Cambria Math" w:hAnsi="Cambria Math" w:eastAsia="Times New Roman" w:cs="Times New Roman"/>
              </w:rPr>
              <m:t xml:space="preserve">3 </m:t>
            </m:r>
          </m:sub>
        </m:sSub>
      </m:oMath>
      <w:r>
        <w:rPr>
          <w:rFonts w:ascii="Times New Roman" w:hAnsi="Times New Roman" w:eastAsia="Times New Roman" w:cs="Times New Roman"/>
        </w:rPr>
        <w:t xml:space="preserve"> and </w:t>
      </w:r>
      <m:oMath>
        <m:r>
          <w:rPr>
            <w:rFonts w:ascii="Cambria Math" w:hAnsi="Cambria Math" w:eastAsia="Times New Roman" w:cs="Times New Roman"/>
          </w:rPr>
          <m:t>U∈</m:t>
        </m:r>
        <m:sSup>
          <m:sSupPr>
            <m:ctrlPr>
              <w:rPr>
                <w:rFonts w:ascii="Cambria Math" w:hAnsi="Cambria Math" w:eastAsia="Times New Roman" w:cs="Times New Roman"/>
                <w:i/>
              </w:rPr>
            </m:ctrlPr>
          </m:sSupPr>
          <m:e>
            <m:r>
              <w:rPr>
                <w:rFonts w:ascii="Cambria Math" w:hAnsi="Cambria Math" w:eastAsia="Times New Roman" w:cs="Times New Roman"/>
              </w:rPr>
              <m:t>R</m:t>
            </m:r>
          </m:e>
          <m:sup>
            <m:r>
              <w:rPr>
                <w:rFonts w:ascii="Cambria Math" w:hAnsi="Cambria Math" w:eastAsia="Times New Roman" w:cs="Times New Roman"/>
              </w:rPr>
              <m:t>3x3</m:t>
            </m:r>
          </m:sup>
        </m:sSup>
        <m:r>
          <w:rPr>
            <w:rFonts w:ascii="Cambria Math" w:hAnsi="Cambria Math" w:eastAsia="Times New Roman" w:cs="Times New Roman"/>
          </w:rPr>
          <m:t xml:space="preserve">, </m:t>
        </m:r>
        <m:r>
          <m:rPr>
            <m:sty m:val="p"/>
          </m:rPr>
          <w:rPr>
            <w:rFonts w:ascii="Cambria Math" w:hAnsi="Cambria Math" w:eastAsia="Times New Roman" w:cs="Times New Roman"/>
          </w:rPr>
          <m:t xml:space="preserve"> V</m:t>
        </m:r>
        <m:r>
          <w:rPr>
            <w:rFonts w:ascii="Cambria Math" w:hAnsi="Cambria Math" w:eastAsia="Times New Roman" w:cs="Times New Roman"/>
          </w:rPr>
          <m:t>∈</m:t>
        </m:r>
        <m:sSup>
          <m:sSupPr>
            <m:ctrlPr>
              <w:rPr>
                <w:rFonts w:ascii="Cambria Math" w:hAnsi="Cambria Math" w:eastAsia="Times New Roman" w:cs="Times New Roman"/>
                <w:i/>
              </w:rPr>
            </m:ctrlPr>
          </m:sSupPr>
          <m:e>
            <m:r>
              <w:rPr>
                <w:rFonts w:ascii="Cambria Math" w:hAnsi="Cambria Math" w:eastAsia="Times New Roman" w:cs="Times New Roman"/>
              </w:rPr>
              <m:t>R</m:t>
            </m:r>
          </m:e>
          <m:sup>
            <m:r>
              <w:rPr>
                <w:rFonts w:ascii="Cambria Math" w:hAnsi="Cambria Math" w:eastAsia="Times New Roman" w:cs="Times New Roman"/>
              </w:rPr>
              <m:t>3x3</m:t>
            </m:r>
          </m:sup>
        </m:sSup>
      </m:oMath>
      <w:r>
        <w:rPr>
          <w:rFonts w:ascii="Times New Roman" w:hAnsi="Times New Roman" w:eastAsia="Times New Roman" w:cs="Times New Roman"/>
        </w:rPr>
        <w:t xml:space="preserve"> are the left and right singular vectors of </w:t>
      </w:r>
      <m:oMath>
        <m:r>
          <w:rPr>
            <w:rFonts w:ascii="Cambria Math" w:hAnsi="Cambria Math" w:eastAsia="Times New Roman" w:cs="Times New Roman"/>
          </w:rPr>
          <m:t>W</m:t>
        </m:r>
      </m:oMath>
      <w:r>
        <w:rPr>
          <w:rFonts w:ascii="Times New Roman" w:hAnsi="Times New Roman" w:eastAsia="Times New Roman" w:cs="Times New Roman"/>
        </w:rPr>
        <w:t xml:space="preserve">.  When the </w:t>
      </w:r>
      <m:oMath>
        <m:r>
          <w:rPr>
            <w:rFonts w:ascii="Cambria Math" w:hAnsi="Cambria Math" w:eastAsia="Times New Roman" w:cs="Times New Roman"/>
          </w:rPr>
          <m:t>rank</m:t>
        </m:r>
        <m:d>
          <m:dPr>
            <m:ctrlPr>
              <w:rPr>
                <w:rFonts w:ascii="Cambria Math" w:hAnsi="Cambria Math" w:eastAsia="Times New Roman" w:cs="Times New Roman"/>
                <w:i/>
              </w:rPr>
            </m:ctrlPr>
          </m:dPr>
          <m:e>
            <m:r>
              <w:rPr>
                <w:rFonts w:ascii="Cambria Math" w:hAnsi="Cambria Math" w:eastAsia="Times New Roman" w:cs="Times New Roman"/>
              </w:rPr>
              <m:t>W</m:t>
            </m:r>
          </m:e>
        </m:d>
        <m:r>
          <w:rPr>
            <w:rFonts w:ascii="Cambria Math" w:hAnsi="Cambria Math" w:eastAsia="Times New Roman" w:cs="Times New Roman"/>
          </w:rPr>
          <m:t>=3</m:t>
        </m:r>
      </m:oMath>
      <w:r>
        <w:rPr>
          <w:rFonts w:ascii="Times New Roman" w:hAnsi="Times New Roman" w:eastAsia="Times New Roman" w:cs="Times New Roman"/>
        </w:rPr>
        <w:t xml:space="preserve">, the rotation </w:t>
      </w:r>
      <m:oMath>
        <m:r>
          <w:rPr>
            <w:rFonts w:ascii="Cambria Math" w:hAnsi="Cambria Math" w:eastAsiaTheme="minorEastAsia"/>
          </w:rPr>
          <m:t>R</m:t>
        </m:r>
      </m:oMath>
      <w:r>
        <w:rPr>
          <w:rFonts w:ascii="Times New Roman" w:hAnsi="Times New Roman" w:eastAsia="Times New Roman" w:cs="Times New Roman"/>
        </w:rPr>
        <w:t xml:space="preserve"> and translation </w:t>
      </w:r>
      <m:oMath>
        <m:r>
          <w:rPr>
            <w:rFonts w:ascii="Cambria Math" w:hAnsi="Cambria Math" w:eastAsiaTheme="minorEastAsia"/>
          </w:rPr>
          <m:t>t</m:t>
        </m:r>
      </m:oMath>
      <w:r>
        <w:rPr>
          <w:rFonts w:ascii="Times New Roman" w:hAnsi="Times New Roman" w:eastAsia="Times New Roman" w:cs="Times New Roman"/>
        </w:rPr>
        <w:t xml:space="preserve"> minimizing </w:t>
      </w:r>
      <m:oMath>
        <m:r>
          <w:rPr>
            <w:rFonts w:ascii="Cambria Math" w:hAnsi="Cambria Math" w:eastAsiaTheme="minorEastAsia"/>
          </w:rPr>
          <m:t>E</m:t>
        </m:r>
        <m:d>
          <m:dPr>
            <m:ctrlPr>
              <w:rPr>
                <w:rFonts w:ascii="Cambria Math" w:hAnsi="Cambria Math" w:eastAsiaTheme="minorEastAsia"/>
                <w:i/>
              </w:rPr>
            </m:ctrlPr>
          </m:dPr>
          <m:e>
            <m:r>
              <w:rPr>
                <w:rFonts w:ascii="Cambria Math" w:hAnsi="Cambria Math" w:eastAsiaTheme="minorEastAsia"/>
              </w:rPr>
              <m:t>R,t</m:t>
            </m:r>
          </m:e>
        </m:d>
      </m:oMath>
      <w:r>
        <w:rPr>
          <w:rFonts w:ascii="Times New Roman" w:hAnsi="Times New Roman" w:eastAsia="Times New Roman" w:cs="Times New Roman"/>
        </w:rPr>
        <w:t xml:space="preserve"> are unique and given by:</w:t>
      </w:r>
    </w:p>
    <w:p w:rsidRPr="005475B0" w:rsidR="00331629" w:rsidP="00331629" w:rsidRDefault="00331629" w14:paraId="5ECEAF62" w14:textId="77777777">
      <w:pPr>
        <w:tabs>
          <w:tab w:val="center" w:pos="4680"/>
          <w:tab w:val="right" w:pos="9360"/>
        </w:tabs>
        <w:rPr>
          <w:rFonts w:ascii="Times New Roman" w:hAnsi="Times New Roman" w:eastAsia="Times New Roman" w:cs="Times New Roman"/>
          <w:i/>
        </w:rPr>
      </w:pPr>
      <w:r>
        <w:rPr>
          <w:rFonts w:ascii="Times New Roman" w:hAnsi="Times New Roman" w:eastAsia="Times New Roman" w:cs="Times New Roman"/>
        </w:rPr>
        <w:tab/>
      </w:r>
      <m:oMath>
        <m:r>
          <w:rPr>
            <w:rFonts w:ascii="Cambria Math" w:hAnsi="Cambria Math" w:eastAsia="Times New Roman" w:cs="Times New Roman"/>
          </w:rPr>
          <m:t>R=U</m:t>
        </m:r>
        <m:sSup>
          <m:sSupPr>
            <m:ctrlPr>
              <w:rPr>
                <w:rFonts w:ascii="Cambria Math" w:hAnsi="Cambria Math" w:eastAsia="Times New Roman" w:cs="Times New Roman"/>
                <w:i/>
              </w:rPr>
            </m:ctrlPr>
          </m:sSupPr>
          <m:e>
            <m:r>
              <w:rPr>
                <w:rFonts w:ascii="Cambria Math" w:hAnsi="Cambria Math" w:eastAsia="Times New Roman" w:cs="Times New Roman"/>
              </w:rPr>
              <m:t>V</m:t>
            </m:r>
          </m:e>
          <m:sup>
            <m:r>
              <w:rPr>
                <w:rFonts w:ascii="Cambria Math" w:hAnsi="Cambria Math" w:eastAsia="Times New Roman" w:cs="Times New Roman"/>
              </w:rPr>
              <m:t>T</m:t>
            </m:r>
          </m:sup>
        </m:sSup>
      </m:oMath>
      <w:r>
        <w:rPr>
          <w:rFonts w:ascii="Times New Roman" w:hAnsi="Times New Roman" w:eastAsia="Times New Roman" w:cs="Times New Roman"/>
        </w:rPr>
        <w:tab/>
      </w:r>
      <w:r>
        <w:rPr>
          <w:rFonts w:ascii="Times New Roman" w:hAnsi="Times New Roman" w:eastAsia="Times New Roman" w:cs="Times New Roman"/>
        </w:rPr>
        <w:t>(6)</w:t>
      </w:r>
    </w:p>
    <w:p w:rsidR="00331629" w:rsidP="00331629" w:rsidRDefault="00331629" w14:paraId="3A2B2A87"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 xml:space="preserve">and </w:t>
      </w:r>
    </w:p>
    <w:p w:rsidRPr="000D4455" w:rsidR="00331629" w:rsidP="00331629" w:rsidRDefault="00331629" w14:paraId="250B5469"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ab/>
      </w:r>
      <m:oMath>
        <m:r>
          <w:rPr>
            <w:rFonts w:ascii="Cambria Math" w:hAnsi="Cambria Math" w:eastAsia="Times New Roman" w:cs="Times New Roman"/>
          </w:rPr>
          <m:t xml:space="preserve">t= </m:t>
        </m:r>
        <m:sSub>
          <m:sSubPr>
            <m:ctrlPr>
              <w:rPr>
                <w:rFonts w:ascii="Cambria Math" w:hAnsi="Cambria Math" w:eastAsia="Times New Roman" w:cs="Times New Roman"/>
                <w:i/>
              </w:rPr>
            </m:ctrlPr>
          </m:sSubPr>
          <m:e>
            <m:r>
              <w:rPr>
                <w:rFonts w:ascii="Cambria Math" w:hAnsi="Cambria Math" w:eastAsia="Times New Roman" w:cs="Times New Roman"/>
              </w:rPr>
              <m:t>μ</m:t>
            </m:r>
          </m:e>
          <m:sub>
            <m:r>
              <w:rPr>
                <w:rFonts w:ascii="Cambria Math" w:hAnsi="Cambria Math" w:eastAsia="Times New Roman" w:cs="Times New Roman"/>
              </w:rPr>
              <m:t>r</m:t>
            </m:r>
          </m:sub>
        </m:sSub>
        <m:r>
          <w:rPr>
            <w:rFonts w:ascii="Cambria Math" w:hAnsi="Cambria Math" w:eastAsia="Times New Roman" w:cs="Times New Roman"/>
          </w:rPr>
          <m:t>-</m:t>
        </m:r>
        <m:sSub>
          <m:sSubPr>
            <m:ctrlPr>
              <w:rPr>
                <w:rFonts w:ascii="Cambria Math" w:hAnsi="Cambria Math" w:eastAsia="Times New Roman" w:cs="Times New Roman"/>
                <w:i/>
              </w:rPr>
            </m:ctrlPr>
          </m:sSubPr>
          <m:e>
            <m:r>
              <w:rPr>
                <w:rFonts w:ascii="Cambria Math" w:hAnsi="Cambria Math" w:eastAsia="Times New Roman" w:cs="Times New Roman"/>
              </w:rPr>
              <m:t>Rμ</m:t>
            </m:r>
          </m:e>
          <m:sub>
            <m:r>
              <w:rPr>
                <w:rFonts w:ascii="Cambria Math" w:hAnsi="Cambria Math" w:eastAsia="Times New Roman" w:cs="Times New Roman"/>
              </w:rPr>
              <m:t>s</m:t>
            </m:r>
          </m:sub>
        </m:sSub>
      </m:oMath>
      <w:r>
        <w:rPr>
          <w:rFonts w:ascii="Times New Roman" w:hAnsi="Times New Roman" w:eastAsia="Times New Roman" w:cs="Times New Roman"/>
        </w:rPr>
        <w:tab/>
      </w:r>
      <w:r>
        <w:rPr>
          <w:rFonts w:ascii="Times New Roman" w:hAnsi="Times New Roman" w:eastAsia="Times New Roman" w:cs="Times New Roman"/>
        </w:rPr>
        <w:t>(7)</w:t>
      </w:r>
    </w:p>
    <w:p w:rsidR="00331629" w:rsidP="00331629" w:rsidRDefault="00331629" w14:paraId="3EB2120B" w14:textId="77777777">
      <w:pPr>
        <w:tabs>
          <w:tab w:val="center" w:pos="4680"/>
          <w:tab w:val="right" w:pos="9360"/>
        </w:tabs>
        <w:rPr>
          <w:rFonts w:ascii="Times New Roman" w:hAnsi="Times New Roman" w:eastAsia="Times New Roman" w:cs="Times New Roman"/>
        </w:rPr>
      </w:pPr>
      <w:r>
        <w:rPr>
          <w:rFonts w:ascii="Times New Roman" w:hAnsi="Times New Roman" w:eastAsia="Times New Roman" w:cs="Times New Roman"/>
        </w:rPr>
        <w:t>In practice, the correspondences assumed in Eq. (1) are not truly known. Therefore, this process is performed iteratively, by assuming a correspondence between the reference and source point cloud set based on a minimum distance between points. The source is corrected and the process repeats until convergence of the</w:t>
      </w:r>
      <w:r w:rsidRPr="00F33FE5">
        <w:rPr>
          <w:rFonts w:ascii="Times New Roman" w:hAnsi="Times New Roman" w:eastAsia="Times New Roman" w:cs="Times New Roman"/>
        </w:rPr>
        <w:t xml:space="preserve"> </w:t>
      </w:r>
      <w:r>
        <w:rPr>
          <w:rFonts w:ascii="Times New Roman" w:hAnsi="Times New Roman" w:eastAsia="Times New Roman" w:cs="Times New Roman"/>
        </w:rPr>
        <w:t xml:space="preserve">source and reference point cloud set occurs as given in the error </w:t>
      </w:r>
      <m:oMath>
        <m:r>
          <w:rPr>
            <w:rFonts w:ascii="Cambria Math" w:hAnsi="Cambria Math" w:eastAsiaTheme="minorEastAsia"/>
          </w:rPr>
          <m:t>E</m:t>
        </m:r>
        <m:d>
          <m:dPr>
            <m:ctrlPr>
              <w:rPr>
                <w:rFonts w:ascii="Cambria Math" w:hAnsi="Cambria Math" w:eastAsiaTheme="minorEastAsia"/>
                <w:i/>
              </w:rPr>
            </m:ctrlPr>
          </m:dPr>
          <m:e>
            <m:r>
              <w:rPr>
                <w:rFonts w:ascii="Cambria Math" w:hAnsi="Cambria Math" w:eastAsiaTheme="minorEastAsia"/>
              </w:rPr>
              <m:t>R,t</m:t>
            </m:r>
          </m:e>
        </m:d>
      </m:oMath>
      <w:r>
        <w:rPr>
          <w:rFonts w:ascii="Times New Roman" w:hAnsi="Times New Roman" w:eastAsia="Times New Roman" w:cs="Times New Roman"/>
        </w:rPr>
        <w:t xml:space="preserve">. </w:t>
      </w:r>
    </w:p>
    <w:p w:rsidRPr="006B6B64" w:rsidR="00542464" w:rsidP="00F438E7" w:rsidRDefault="00542464" w14:paraId="048BDA3A" w14:textId="77777777">
      <w:pPr>
        <w:rPr>
          <w:rFonts w:ascii="Times New Roman" w:hAnsi="Times New Roman" w:eastAsia="Times New Roman" w:cs="Times New Roman"/>
          <w:b/>
          <w:bCs/>
        </w:rPr>
      </w:pPr>
    </w:p>
    <w:p w:rsidRPr="006B6B64" w:rsidR="006B6B64" w:rsidP="006B6B64" w:rsidRDefault="006B6B64" w14:paraId="551D5F9B" w14:textId="6164C57A">
      <w:pPr>
        <w:rPr>
          <w:rFonts w:ascii="Times New Roman" w:hAnsi="Times New Roman" w:eastAsia="Times New Roman" w:cs="Times New Roman"/>
          <w:b/>
          <w:bCs/>
        </w:rPr>
      </w:pPr>
      <w:r w:rsidRPr="006B6B64">
        <w:rPr>
          <w:rFonts w:ascii="Times New Roman" w:hAnsi="Times New Roman" w:eastAsia="Times New Roman" w:cs="Times New Roman"/>
          <w:b/>
          <w:bCs/>
        </w:rPr>
        <w:t>Path Generation Stage</w:t>
      </w:r>
    </w:p>
    <w:p w:rsidRPr="006B6B64" w:rsidR="006B6B64" w:rsidP="00F31019" w:rsidRDefault="006B6B64" w14:paraId="26FD7195" w14:textId="63FB3173">
      <w:pPr>
        <w:ind w:left="720"/>
        <w:rPr>
          <w:rFonts w:eastAsiaTheme="minorEastAsia"/>
          <w:b/>
          <w:bCs/>
        </w:rPr>
      </w:pPr>
    </w:p>
    <w:p w:rsidR="006B6B64" w:rsidP="00F96BA2" w:rsidRDefault="006B6B64" w14:paraId="36A4FE31" w14:textId="44437B66">
      <w:pPr>
        <w:ind w:firstLine="720"/>
        <w:rPr>
          <w:rFonts w:ascii="Times New Roman" w:hAnsi="Times New Roman" w:eastAsia="Times New Roman" w:cs="Times New Roman"/>
          <w:b/>
          <w:bCs/>
        </w:rPr>
      </w:pPr>
      <w:r w:rsidRPr="006B6B64">
        <w:rPr>
          <w:rFonts w:ascii="Times New Roman" w:hAnsi="Times New Roman" w:eastAsia="Times New Roman" w:cs="Times New Roman"/>
          <w:b/>
          <w:bCs/>
        </w:rPr>
        <w:t>Transformation of Seam Points</w:t>
      </w:r>
    </w:p>
    <w:p w:rsidR="00887803" w:rsidP="00F96BA2" w:rsidRDefault="00DF469D" w14:paraId="399FB298" w14:textId="182886D6">
      <w:pPr>
        <w:ind w:firstLine="720"/>
        <w:rPr>
          <w:rFonts w:ascii="Times New Roman" w:hAnsi="Times New Roman" w:eastAsia="Times New Roman" w:cs="Times New Roman"/>
        </w:rPr>
      </w:pPr>
      <w:r w:rsidRPr="00DF469D">
        <w:rPr>
          <w:rFonts w:ascii="Times New Roman" w:hAnsi="Times New Roman" w:eastAsia="Times New Roman" w:cs="Times New Roman"/>
        </w:rPr>
        <w:t>Consider</w:t>
      </w:r>
      <w:r>
        <w:rPr>
          <w:rFonts w:ascii="Times New Roman" w:hAnsi="Times New Roman" w:eastAsia="Times New Roman" w:cs="Times New Roman"/>
        </w:rPr>
        <w:t xml:space="preserve"> a </w:t>
      </w:r>
      <w:proofErr w:type="spellStart"/>
      <w:r w:rsidR="00887803">
        <w:rPr>
          <w:rFonts w:ascii="Times New Roman" w:hAnsi="Times New Roman" w:eastAsia="Times New Roman" w:cs="Times New Roman"/>
        </w:rPr>
        <w:t>pointcloud</w:t>
      </w:r>
      <w:proofErr w:type="spellEnd"/>
      <w:r w:rsidR="00887803">
        <w:rPr>
          <w:rFonts w:ascii="Times New Roman" w:hAnsi="Times New Roman" w:eastAsia="Times New Roman" w:cs="Times New Roman"/>
        </w:rPr>
        <w:t xml:space="preserve"> </w:t>
      </w:r>
      <w:r>
        <w:rPr>
          <w:rFonts w:ascii="Times New Roman" w:hAnsi="Times New Roman" w:eastAsia="Times New Roman" w:cs="Times New Roman"/>
        </w:rPr>
        <w:t xml:space="preserve">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rsidR="00887803">
        <w:rPr>
          <w:rFonts w:ascii="Times New Roman" w:hAnsi="Times New Roman" w:eastAsia="Times New Roman" w:cs="Times New Roman"/>
        </w:rP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887803">
        <w:rPr>
          <w:rFonts w:ascii="Times New Roman" w:hAnsi="Times New Roman" w:eastAsia="Times New Roman" w:cs="Times New Roman"/>
        </w:rPr>
        <w:t xml:space="preserve"> </w:t>
      </w:r>
      <w:r>
        <w:rPr>
          <w:rFonts w:ascii="Times New Roman" w:hAnsi="Times New Roman" w:eastAsia="Times New Roman" w:cs="Times New Roman"/>
        </w:rPr>
        <w:t xml:space="preserve">located along the weld seam </w:t>
      </w:r>
      <w:r w:rsidR="00887803">
        <w:rPr>
          <w:rFonts w:ascii="Times New Roman" w:hAnsi="Times New Roman" w:eastAsia="Times New Roman" w:cs="Times New Roman"/>
        </w:rPr>
        <w:t xml:space="preserve">as described by the example application and defined in the </w:t>
      </w:r>
      <w:r>
        <w:rPr>
          <w:rFonts w:ascii="Times New Roman" w:hAnsi="Times New Roman" w:eastAsia="Times New Roman" w:cs="Times New Roman"/>
        </w:rPr>
        <w:t xml:space="preserve">CAD </w:t>
      </w:r>
      <w:r w:rsidR="00887803">
        <w:rPr>
          <w:rFonts w:ascii="Times New Roman" w:hAnsi="Times New Roman" w:eastAsia="Times New Roman" w:cs="Times New Roman"/>
        </w:rPr>
        <w:t>model. The weld seam exists at the shared location of the connecting faces of the two parts which make up the workpiece.</w:t>
      </w:r>
      <w:r w:rsidR="002048DE">
        <w:rPr>
          <w:rFonts w:ascii="Times New Roman" w:hAnsi="Times New Roman" w:eastAsia="Times New Roman" w:cs="Times New Roman"/>
        </w:rPr>
        <w:t xml:space="preserve"> The </w:t>
      </w:r>
      <w:proofErr w:type="spellStart"/>
      <w:r w:rsidR="002048DE">
        <w:rPr>
          <w:rFonts w:ascii="Times New Roman" w:hAnsi="Times New Roman" w:eastAsia="Times New Roman" w:cs="Times New Roman"/>
        </w:rPr>
        <w:t>pointcloud</w:t>
      </w:r>
      <w:proofErr w:type="spellEnd"/>
      <w:r w:rsidR="002048DE">
        <w:rPr>
          <w:rFonts w:ascii="Times New Roman" w:hAnsi="Times New Roman" w:eastAsia="Times New Roman" w:cs="Times New Roman"/>
        </w:rP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sidR="002048DE">
        <w:rPr>
          <w:rFonts w:ascii="Times New Roman" w:hAnsi="Times New Roman" w:eastAsia="Times New Roman" w:cs="Times New Roman"/>
        </w:rPr>
        <w:t xml:space="preserve">  is a subset of the </w:t>
      </w:r>
      <w:proofErr w:type="spellStart"/>
      <w:r w:rsidR="002048DE">
        <w:rPr>
          <w:rFonts w:ascii="Times New Roman" w:hAnsi="Times New Roman" w:eastAsia="Times New Roman" w:cs="Times New Roman"/>
        </w:rPr>
        <w:t>pointcloud</w:t>
      </w:r>
      <w:proofErr w:type="spellEnd"/>
      <w:r w:rsidR="002048DE">
        <w:rPr>
          <w:rFonts w:ascii="Times New Roman" w:hAnsi="Times New Roman" w:eastAsia="Times New Roman" w:cs="Times New Roman"/>
        </w:rPr>
        <w:t xml:space="preserve">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sidR="002048DE">
        <w:rPr>
          <w:rFonts w:ascii="Times New Roman" w:hAnsi="Times New Roman" w:eastAsia="Times New Roman" w:cs="Times New Roman"/>
        </w:rPr>
        <w:t xml:space="preserve"> which represents the workpie</w:t>
      </w:r>
      <w:r w:rsidR="001B7196">
        <w:rPr>
          <w:rFonts w:ascii="Times New Roman" w:hAnsi="Times New Roman" w:eastAsia="Times New Roman" w:cs="Times New Roman"/>
        </w:rPr>
        <w:t>ce</w:t>
      </w:r>
      <w:r w:rsidR="002048DE">
        <w:rPr>
          <w:rFonts w:ascii="Times New Roman" w:hAnsi="Times New Roman" w:eastAsia="Times New Roman" w:cs="Times New Roman"/>
        </w:rPr>
        <w:t>.</w:t>
      </w:r>
    </w:p>
    <w:p w:rsidRPr="00DF469D" w:rsidR="00DF469D" w:rsidP="00F96BA2" w:rsidRDefault="00887803" w14:paraId="6BE1C959" w14:textId="3CE66DE2">
      <w:pPr>
        <w:ind w:firstLine="720"/>
        <w:rPr>
          <w:rFonts w:ascii="Times New Roman" w:hAnsi="Times New Roman" w:eastAsia="Times New Roman" w:cs="Times New Roman"/>
        </w:rPr>
      </w:pPr>
      <w:r>
        <w:rPr>
          <w:rFonts w:ascii="Times New Roman" w:hAnsi="Times New Roman" w:eastAsia="Times New Roman" w:cs="Times New Roman"/>
        </w:rP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rsidR="00597524" w:rsidP="00395771" w:rsidRDefault="003C2F46" w14:paraId="174F1871" w14:textId="1E1FEF25">
      <w:pPr>
        <w:rPr>
          <w:rFonts w:ascii="Times New Roman" w:hAnsi="Times New Roman" w:eastAsia="Times New Roman" w:cs="Times New Roman"/>
        </w:rPr>
      </w:pPr>
      <w:r>
        <w:rPr>
          <w:rFonts w:ascii="Times New Roman" w:hAnsi="Times New Roman" w:eastAsia="Times New Roman" w:cs="Times New Roman"/>
          <w:b/>
          <w:bCs/>
        </w:rPr>
        <w:tab/>
      </w:r>
      <w:r>
        <w:rPr>
          <w:rFonts w:ascii="Times New Roman" w:hAnsi="Times New Roman" w:eastAsia="Times New Roman" w:cs="Times New Roman"/>
        </w:rPr>
        <w:t xml:space="preserve">The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set</w:t>
      </w:r>
      <w:r w:rsidR="00D37911">
        <w:rPr>
          <w:rFonts w:ascii="Times New Roman" w:hAnsi="Times New Roman" w:eastAsia="Times New Roman" w:cs="Times New Roman"/>
        </w:rP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Pr>
          <w:rFonts w:ascii="Times New Roman" w:hAnsi="Times New Roman" w:eastAsia="Times New Roman" w:cs="Times New Roman"/>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Pr>
          <w:rFonts w:ascii="Times New Roman" w:hAnsi="Times New Roman" w:eastAsia="Times New Roman" w:cs="Times New Roman"/>
        </w:rPr>
        <w:t xml:space="preserve">are defined with respect to a </w:t>
      </w:r>
      <w:r w:rsidR="00B278F2">
        <w:rPr>
          <w:rFonts w:ascii="Times New Roman" w:hAnsi="Times New Roman" w:eastAsia="Times New Roman" w:cs="Times New Roman"/>
        </w:rPr>
        <w:t xml:space="preserve">frame </w:t>
      </w:r>
      <w:r w:rsidR="00597524">
        <w:rPr>
          <w:rFonts w:ascii="Times New Roman" w:hAnsi="Times New Roman" w:eastAsia="Times New Roman" w:cs="Times New Roman"/>
        </w:rPr>
        <w:t>{</w:t>
      </w:r>
      <w:r w:rsidR="00EE6C68">
        <w:rPr>
          <w:rFonts w:ascii="Times New Roman" w:hAnsi="Times New Roman" w:eastAsia="Times New Roman" w:cs="Times New Roman"/>
        </w:rPr>
        <w:t>{part}</w:t>
      </w:r>
      <w:r w:rsidR="00597524">
        <w:rPr>
          <w:rFonts w:ascii="Times New Roman" w:hAnsi="Times New Roman" w:eastAsia="Times New Roman" w:cs="Times New Roman"/>
        </w:rPr>
        <w:t>}</w:t>
      </w:r>
      <w:r>
        <w:rPr>
          <w:rFonts w:ascii="Times New Roman" w:hAnsi="Times New Roman" w:eastAsia="Times New Roman" w:cs="Times New Roman"/>
        </w:rPr>
        <w:t xml:space="preserve"> </w:t>
      </w:r>
      <w:r w:rsidR="00597524">
        <w:rPr>
          <w:rFonts w:ascii="Times New Roman" w:hAnsi="Times New Roman" w:eastAsia="Times New Roman" w:cs="Times New Roman"/>
        </w:rPr>
        <w:t xml:space="preserve">located on the workpiece. </w:t>
      </w:r>
    </w:p>
    <w:p w:rsidR="00652273" w:rsidP="00395771" w:rsidRDefault="00597524" w14:paraId="6232197D" w14:textId="7A975699">
      <w:pPr>
        <w:rPr>
          <w:rFonts w:ascii="Times New Roman" w:hAnsi="Times New Roman" w:eastAsia="Times New Roman" w:cs="Times New Roman"/>
        </w:rPr>
      </w:pPr>
      <w:r>
        <w:rPr>
          <w:rFonts w:ascii="Times New Roman" w:hAnsi="Times New Roman" w:eastAsia="Times New Roman" w:cs="Times New Roman"/>
        </w:rPr>
        <w:t xml:space="preserve">To complete the desired operation the robot must carry the torch along the weld seam. The path generation stage requires the robot tool path points to be described with respect to the fixed frame of the robot. </w:t>
      </w:r>
      <w:r w:rsidR="00DF6F33">
        <w:rPr>
          <w:rFonts w:ascii="Times New Roman" w:hAnsi="Times New Roman" w:eastAsia="Times New Roman" w:cs="Times New Roman"/>
        </w:rPr>
        <w:t xml:space="preserve">The </w:t>
      </w:r>
      <w:proofErr w:type="spellStart"/>
      <w:r w:rsidR="00DF6F33">
        <w:rPr>
          <w:rFonts w:ascii="Times New Roman" w:hAnsi="Times New Roman" w:eastAsia="Times New Roman" w:cs="Times New Roman"/>
        </w:rPr>
        <w:t>pointcloud</w:t>
      </w:r>
      <w:proofErr w:type="spellEnd"/>
      <w:r w:rsidR="00DF6F33">
        <w:rPr>
          <w:rFonts w:ascii="Times New Roman" w:hAnsi="Times New Roman" w:eastAsia="Times New Roman" w:cs="Times New Roman"/>
        </w:rPr>
        <w:t xml:space="preserve">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sidR="00DF6F33">
        <w:rPr>
          <w:rFonts w:ascii="Times New Roman" w:hAnsi="Times New Roman" w:eastAsia="Times New Roman" w:cs="Times New Roman"/>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sidR="00DF6F33">
        <w:rPr>
          <w:rFonts w:ascii="Times New Roman" w:hAnsi="Times New Roman" w:eastAsia="Times New Roman" w:cs="Times New Roman"/>
        </w:rPr>
        <w:t xml:space="preserve">can be projected into the fixed frame of the robot with the rigid transformation </w:t>
      </w:r>
      <w:r w:rsidR="00EE6C68">
        <w:rPr>
          <w:rFonts w:ascii="Times New Roman" w:hAnsi="Times New Roman" w:eastAsia="Times New Roman" w:cs="Times New Roman"/>
        </w:rPr>
        <w:t xml:space="preserve">for </w:t>
      </w:r>
      <m:oMath>
        <m:sSubSup>
          <m:sSubSupPr>
            <m:ctrlPr>
              <w:rPr>
                <w:rFonts w:ascii="Cambria Math" w:hAnsi="Cambria Math" w:eastAsia="Times New Roman" w:cs="Times New Roman"/>
                <w:i/>
              </w:rPr>
            </m:ctrlPr>
          </m:sSubSupPr>
          <m:e>
            <m:r>
              <w:rPr>
                <w:rFonts w:ascii="Cambria Math" w:hAnsi="Cambria Math" w:eastAsia="Times New Roman" w:cs="Times New Roman"/>
              </w:rPr>
              <m:t>T</m:t>
            </m:r>
          </m:e>
          <m:sub>
            <m:r>
              <w:rPr>
                <w:rFonts w:ascii="Cambria Math" w:hAnsi="Cambria Math" w:eastAsia="Times New Roman" w:cs="Times New Roman"/>
              </w:rPr>
              <m:t>Robot</m:t>
            </m:r>
          </m:sub>
          <m:sup>
            <m:r>
              <w:rPr>
                <w:rFonts w:ascii="Cambria Math" w:hAnsi="Cambria Math" w:eastAsia="Times New Roman" w:cs="Times New Roman"/>
              </w:rPr>
              <m:t>Part</m:t>
            </m:r>
          </m:sup>
        </m:sSubSup>
      </m:oMath>
      <w:r w:rsidR="00EE6C68">
        <w:rPr>
          <w:rFonts w:ascii="Times New Roman" w:hAnsi="Times New Roman" w:eastAsia="Times New Roman" w:cs="Times New Roman"/>
        </w:rPr>
        <w:t xml:space="preserve">  </w:t>
      </w:r>
      <w:r w:rsidR="00DF6F33">
        <w:rPr>
          <w:rFonts w:ascii="Times New Roman" w:hAnsi="Times New Roman" w:eastAsia="Times New Roman" w:cs="Times New Roman"/>
        </w:rPr>
        <w:t>resulting from the ICP routine described previously as it is the best available approximation of the workpiece pose.</w:t>
      </w:r>
    </w:p>
    <w:p w:rsidR="00EE6C68" w:rsidP="00395771" w:rsidRDefault="00EE6C68" w14:paraId="35EF6576" w14:textId="7E1668D6">
      <w:pPr>
        <w:rPr>
          <w:rFonts w:ascii="Times New Roman" w:hAnsi="Times New Roman" w:eastAsia="Times New Roman" w:cs="Times New Roman"/>
        </w:rPr>
      </w:pPr>
      <w:r>
        <w:rPr>
          <w:rFonts w:ascii="Times New Roman" w:hAnsi="Times New Roman" w:eastAsia="Times New Roman" w:cs="Times New Roman"/>
        </w:rPr>
        <w:lastRenderedPageBreak/>
        <w:tab/>
      </w:r>
      <w:r>
        <w:rPr>
          <w:rFonts w:ascii="Times New Roman" w:hAnsi="Times New Roman" w:eastAsia="Times New Roman" w:cs="Times New Roman"/>
        </w:rPr>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rPr>
          <w:rFonts w:ascii="Times New Roman" w:hAnsi="Times New Roman" w:eastAsia="Times New Roman" w:cs="Times New Roman"/>
        </w:rP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ascii="Times New Roman" w:hAnsi="Times New Roman" w:eastAsia="Times New Roman" w:cs="Times New Roman"/>
        </w:rPr>
        <w:t xml:space="preserve"> is found </w:t>
      </w:r>
      <w:r w:rsidR="00381CAE">
        <w:rPr>
          <w:rFonts w:ascii="Times New Roman" w:hAnsi="Times New Roman" w:eastAsia="Times New Roman" w:cs="Times New Roman"/>
        </w:rPr>
        <w:t xml:space="preserve">by applying </w:t>
      </w:r>
      <w:r>
        <w:rPr>
          <w:rFonts w:ascii="Times New Roman" w:hAnsi="Times New Roman" w:eastAsia="Times New Roman" w:cs="Times New Roman"/>
        </w:rPr>
        <w:t xml:space="preserve">the </w:t>
      </w:r>
      <w:r w:rsidR="00381CAE">
        <w:rPr>
          <w:rFonts w:ascii="Times New Roman" w:hAnsi="Times New Roman" w:eastAsia="Times New Roman" w:cs="Times New Roman"/>
        </w:rPr>
        <w:t xml:space="preserve">rotation </w:t>
      </w:r>
      <m:oMath>
        <m:r>
          <w:rPr>
            <w:rFonts w:ascii="Cambria Math" w:hAnsi="Cambria Math" w:eastAsia="Times New Roman" w:cs="Times New Roman"/>
          </w:rPr>
          <m:t>R</m:t>
        </m:r>
      </m:oMath>
      <w:r w:rsidR="00381CAE">
        <w:rPr>
          <w:rFonts w:ascii="Times New Roman" w:hAnsi="Times New Roman" w:eastAsia="Times New Roman" w:cs="Times New Roman"/>
        </w:rPr>
        <w:t xml:space="preserve"> and translation </w:t>
      </w:r>
      <m:oMath>
        <m:r>
          <w:rPr>
            <w:rFonts w:ascii="Cambria Math" w:hAnsi="Cambria Math" w:eastAsia="Times New Roman" w:cs="Times New Roman"/>
          </w:rPr>
          <m:t>t</m:t>
        </m:r>
      </m:oMath>
      <w:r w:rsidR="00381CAE">
        <w:rPr>
          <w:rFonts w:ascii="Times New Roman" w:hAnsi="Times New Roman" w:eastAsia="Times New Roman" w:cs="Times New Roman"/>
        </w:rPr>
        <w:t xml:space="preserve"> separately as shown</w:t>
      </w:r>
      <w:r w:rsidR="00F03793">
        <w:rPr>
          <w:rFonts w:ascii="Times New Roman" w:hAnsi="Times New Roman" w:eastAsia="Times New Roman" w:cs="Times New Roman"/>
        </w:rPr>
        <w:t>.</w:t>
      </w:r>
      <w:r w:rsidR="00381CAE">
        <w:rPr>
          <w:rFonts w:ascii="Times New Roman" w:hAnsi="Times New Roman" w:eastAsia="Times New Roman" w:cs="Times New Roman"/>
        </w:rPr>
        <w:t xml:space="preserve"> </w:t>
      </w:r>
      <m:oMath>
        <m:sSubSup>
          <m:sSubSupPr>
            <m:ctrlPr>
              <w:rPr>
                <w:rFonts w:ascii="Cambria Math" w:hAnsi="Cambria Math" w:eastAsia="Times New Roman" w:cs="Times New Roman"/>
                <w:i/>
              </w:rPr>
            </m:ctrlPr>
          </m:sSubSupPr>
          <m:e>
            <m:r>
              <w:rPr>
                <w:rFonts w:ascii="Cambria Math" w:hAnsi="Cambria Math" w:eastAsia="Times New Roman" w:cs="Times New Roman"/>
              </w:rPr>
              <m:t>T</m:t>
            </m:r>
          </m:e>
          <m:sub>
            <m:r>
              <w:rPr>
                <w:rFonts w:ascii="Cambria Math" w:hAnsi="Cambria Math" w:eastAsia="Times New Roman" w:cs="Times New Roman"/>
              </w:rPr>
              <m:t>Robot</m:t>
            </m:r>
          </m:sub>
          <m:sup>
            <m:r>
              <w:rPr>
                <w:rFonts w:ascii="Cambria Math" w:hAnsi="Cambria Math" w:eastAsia="Times New Roman" w:cs="Times New Roman"/>
              </w:rPr>
              <m:t>Part</m:t>
            </m:r>
          </m:sup>
        </m:sSubSup>
      </m:oMath>
      <w:r w:rsidR="00381CAE">
        <w:rPr>
          <w:rFonts w:ascii="Times New Roman" w:hAnsi="Times New Roman" w:eastAsia="Times New Roman" w:cs="Times New Roman"/>
        </w:rPr>
        <w:t xml:space="preserve"> = </w:t>
      </w:r>
      <w:proofErr w:type="spellStart"/>
      <w:proofErr w:type="gramStart"/>
      <w:r w:rsidR="00381CAE">
        <w:rPr>
          <w:rFonts w:ascii="Times New Roman" w:hAnsi="Times New Roman" w:eastAsia="Times New Roman" w:cs="Times New Roman"/>
        </w:rPr>
        <w:t>fn</w:t>
      </w:r>
      <w:proofErr w:type="spellEnd"/>
      <w:r w:rsidR="00381CAE">
        <w:rPr>
          <w:rFonts w:ascii="Times New Roman" w:hAnsi="Times New Roman" w:eastAsia="Times New Roman" w:cs="Times New Roman"/>
        </w:rPr>
        <w:t>(</w:t>
      </w:r>
      <w:proofErr w:type="gramEnd"/>
      <w:r w:rsidR="00381CAE">
        <w:rPr>
          <w:rFonts w:ascii="Times New Roman" w:hAnsi="Times New Roman" w:eastAsia="Times New Roman" w:cs="Times New Roman"/>
        </w:rPr>
        <w:t>R, t)</w:t>
      </w:r>
    </w:p>
    <w:p w:rsidR="00EE6C68" w:rsidP="00395771" w:rsidRDefault="00EE6C68" w14:paraId="162F5D84" w14:textId="77777777">
      <w:pPr>
        <w:rPr>
          <w:rFonts w:ascii="Times New Roman" w:hAnsi="Times New Roman" w:eastAsia="Times New Roman" w:cs="Times New Roman"/>
        </w:rPr>
      </w:pPr>
      <w:r>
        <w:rPr>
          <w:rFonts w:ascii="Times New Roman" w:hAnsi="Times New Roman" w:eastAsia="Times New Roman" w:cs="Times New Roman"/>
        </w:rPr>
        <w:tab/>
      </w:r>
    </w:p>
    <w:p w:rsidR="003C2F46" w:rsidP="00395771" w:rsidRDefault="000C53D5" w14:paraId="28EB06F0" w14:textId="715779B4">
      <w:pPr>
        <w:rPr>
          <w:rFonts w:ascii="Times New Roman" w:hAnsi="Times New Roman" w:eastAsia="Times New Roman" w:cs="Times New Roman"/>
        </w:rPr>
      </w:pP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F03793">
        <w:rPr>
          <w:rFonts w:ascii="Times New Roman" w:hAnsi="Times New Roman" w:eastAsia="Times New Roman" w:cs="Times New Roman"/>
        </w:rPr>
        <w:t xml:space="preserve"> </w:t>
      </w:r>
      <w:r w:rsidR="00AE0115">
        <w:rPr>
          <w:rFonts w:ascii="Times New Roman" w:hAnsi="Times New Roman" w:eastAsia="Times New Roman" w:cs="Times New Roman"/>
        </w:rP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AE0115">
        <w:rPr>
          <w:rFonts w:ascii="Times New Roman" w:hAnsi="Times New Roman" w:eastAsia="Times New Roman" w:cs="Times New Roman"/>
        </w:rPr>
        <w:t xml:space="preserve"> </w:t>
      </w:r>
    </w:p>
    <w:p w:rsidRPr="006B6B64" w:rsidR="00EE6C68" w:rsidP="00395771" w:rsidRDefault="00EE6C68" w14:paraId="09B81555" w14:textId="77777777">
      <w:pPr>
        <w:rPr>
          <w:rFonts w:ascii="Times New Roman" w:hAnsi="Times New Roman" w:eastAsia="Times New Roman" w:cs="Times New Roman"/>
          <w:b/>
          <w:bCs/>
        </w:rPr>
      </w:pPr>
    </w:p>
    <w:p w:rsidRPr="006B6B64" w:rsidR="006B6B64" w:rsidP="00F96BA2" w:rsidRDefault="006B6B64" w14:paraId="43CBF474" w14:textId="04F51A61">
      <w:pPr>
        <w:ind w:firstLine="720"/>
        <w:rPr>
          <w:rFonts w:ascii="Times New Roman" w:hAnsi="Times New Roman" w:eastAsia="Times New Roman" w:cs="Times New Roman"/>
          <w:b/>
          <w:bCs/>
        </w:rPr>
      </w:pPr>
      <w:r w:rsidRPr="006B6B64">
        <w:rPr>
          <w:rFonts w:ascii="Times New Roman" w:hAnsi="Times New Roman" w:eastAsia="Times New Roman" w:cs="Times New Roman"/>
          <w:b/>
          <w:bCs/>
        </w:rPr>
        <w:t>Joint Velocity Profile Generation</w:t>
      </w:r>
    </w:p>
    <w:p w:rsidRPr="00AF3E9D" w:rsidR="00C13845" w:rsidP="74162E13" w:rsidRDefault="00C13845" w14:paraId="2DF68F0D" w14:textId="77777777">
      <w:pPr>
        <w:rPr>
          <w:rFonts w:ascii="Times New Roman" w:hAnsi="Times New Roman" w:eastAsia="Times New Roman" w:cs="Times New Roman"/>
          <w:b/>
          <w:bCs/>
        </w:rPr>
      </w:pPr>
    </w:p>
    <w:p w:rsidRPr="00AF3E9D" w:rsidR="74162E13" w:rsidP="74162E13" w:rsidRDefault="00BF25CB" w14:paraId="1FA78440" w14:textId="1F64D57A">
      <w:pPr>
        <w:rPr>
          <w:rFonts w:ascii="Times New Roman" w:hAnsi="Times New Roman" w:eastAsia="Times New Roman" w:cs="Times New Roman"/>
          <w:b/>
          <w:bCs/>
        </w:rPr>
      </w:pPr>
      <w:r w:rsidRPr="00AF3E9D">
        <w:rPr>
          <w:rFonts w:ascii="Times New Roman" w:hAnsi="Times New Roman" w:eastAsia="Times New Roman" w:cs="Times New Roman"/>
          <w:b/>
          <w:bCs/>
        </w:rPr>
        <w:t xml:space="preserve">Implementation </w:t>
      </w:r>
      <w:r w:rsidRPr="00AF3E9D" w:rsidR="00AF3E9D">
        <w:rPr>
          <w:rFonts w:ascii="Times New Roman" w:hAnsi="Times New Roman" w:eastAsia="Times New Roman" w:cs="Times New Roman"/>
          <w:b/>
          <w:bCs/>
        </w:rPr>
        <w:t>using ROS and PCL</w:t>
      </w:r>
    </w:p>
    <w:p w:rsidR="74162E13" w:rsidP="74162E13" w:rsidRDefault="74162E13" w14:paraId="3A066CE0" w14:textId="0A4B581C">
      <w:pPr>
        <w:rPr>
          <w:rFonts w:ascii="Times New Roman" w:hAnsi="Times New Roman" w:eastAsia="Times New Roman" w:cs="Times New Roman"/>
        </w:rPr>
      </w:pPr>
    </w:p>
    <w:p w:rsidR="74162E13" w:rsidP="74162E13" w:rsidRDefault="00F96BA2" w14:paraId="12C8FC8C" w14:textId="2CA7C41A">
      <w:pPr>
        <w:rPr>
          <w:rFonts w:ascii="Times New Roman" w:hAnsi="Times New Roman" w:eastAsia="Times New Roman" w:cs="Times New Roman"/>
        </w:rPr>
      </w:pPr>
      <w:r>
        <w:rPr>
          <w:rFonts w:ascii="Times New Roman" w:hAnsi="Times New Roman" w:eastAsia="Times New Roman" w:cs="Times New Roman"/>
        </w:rPr>
        <w:t>Th</w:t>
      </w:r>
      <w:r w:rsidR="0053036B">
        <w:rPr>
          <w:rFonts w:ascii="Times New Roman" w:hAnsi="Times New Roman" w:eastAsia="Times New Roman" w:cs="Times New Roman"/>
        </w:rPr>
        <w:t>is</w:t>
      </w:r>
      <w:r>
        <w:rPr>
          <w:rFonts w:ascii="Times New Roman" w:hAnsi="Times New Roman" w:eastAsia="Times New Roman" w:cs="Times New Roman"/>
        </w:rPr>
        <w:t xml:space="preserve"> research has been implemented in </w:t>
      </w:r>
      <w:r w:rsidR="0053036B">
        <w:rPr>
          <w:rFonts w:ascii="Times New Roman" w:hAnsi="Times New Roman" w:eastAsia="Times New Roman" w:cs="Times New Roman"/>
        </w:rPr>
        <w:t>ROS</w:t>
      </w:r>
      <w:r w:rsidR="00992C9E">
        <w:rPr>
          <w:rFonts w:ascii="Times New Roman" w:hAnsi="Times New Roman" w:eastAsia="Times New Roman" w:cs="Times New Roman"/>
        </w:rPr>
        <w:t xml:space="preserve"> on Ubuntu Linux </w:t>
      </w:r>
      <w:r w:rsidR="0053036B">
        <w:rPr>
          <w:rFonts w:ascii="Times New Roman" w:hAnsi="Times New Roman" w:eastAsia="Times New Roman" w:cs="Times New Roman"/>
        </w:rPr>
        <w:t xml:space="preserve">which provides a multi-threaded and distributed software framework for robotics applications.  </w:t>
      </w:r>
      <w:r>
        <w:rPr>
          <w:rFonts w:ascii="Times New Roman" w:hAnsi="Times New Roman" w:eastAsia="Times New Roman" w:cs="Times New Roman"/>
        </w:rPr>
        <w:tab/>
      </w:r>
    </w:p>
    <w:p w:rsidR="00685A57" w:rsidP="74162E13" w:rsidRDefault="00685A57" w14:paraId="2225DDD4" w14:textId="57985231">
      <w:pPr>
        <w:rPr>
          <w:rFonts w:ascii="Times New Roman" w:hAnsi="Times New Roman" w:eastAsia="Times New Roman" w:cs="Times New Roman"/>
        </w:rPr>
      </w:pPr>
      <w:r>
        <w:rPr>
          <w:rFonts w:ascii="Times New Roman" w:hAnsi="Times New Roman" w:eastAsia="Times New Roman" w:cs="Times New Roman"/>
        </w:rPr>
        <w:t xml:space="preserve">The combination of 2D LiDAR scans </w:t>
      </w:r>
      <w:r w:rsidR="00475FBB">
        <w:rPr>
          <w:rFonts w:ascii="Times New Roman" w:hAnsi="Times New Roman" w:eastAsia="Times New Roman" w:cs="Times New Roman"/>
        </w:rPr>
        <w:t>into</w:t>
      </w:r>
      <w:r>
        <w:rPr>
          <w:rFonts w:ascii="Times New Roman" w:hAnsi="Times New Roman" w:eastAsia="Times New Roman" w:cs="Times New Roman"/>
        </w:rPr>
        <w:t xml:space="preserve"> 3D </w:t>
      </w:r>
      <w:proofErr w:type="spellStart"/>
      <w:r>
        <w:rPr>
          <w:rFonts w:ascii="Times New Roman" w:hAnsi="Times New Roman" w:eastAsia="Times New Roman" w:cs="Times New Roman"/>
        </w:rPr>
        <w:t>pointclouds</w:t>
      </w:r>
      <w:proofErr w:type="spellEnd"/>
      <w:r>
        <w:rPr>
          <w:rFonts w:ascii="Times New Roman" w:hAnsi="Times New Roman" w:eastAsia="Times New Roman" w:cs="Times New Roman"/>
        </w:rPr>
        <w:t xml:space="preserve"> was </w:t>
      </w:r>
      <w:r w:rsidR="00475FBB">
        <w:rPr>
          <w:rFonts w:ascii="Times New Roman" w:hAnsi="Times New Roman" w:eastAsia="Times New Roman" w:cs="Times New Roman"/>
        </w:rPr>
        <w:t xml:space="preserve">done using a custom ROS package </w:t>
      </w:r>
      <w:r w:rsidRPr="000D27DB" w:rsidR="00475FBB">
        <w:rPr>
          <w:rFonts w:ascii="Times New Roman" w:hAnsi="Times New Roman" w:eastAsia="Times New Roman" w:cs="Times New Roman"/>
          <w:i/>
          <w:iCs/>
        </w:rPr>
        <w:t>scan2cloud</w:t>
      </w:r>
      <w:r w:rsidR="00475FBB">
        <w:rPr>
          <w:rFonts w:ascii="Times New Roman" w:hAnsi="Times New Roman" w:eastAsia="Times New Roman" w:cs="Times New Roman"/>
        </w:rPr>
        <w:t xml:space="preserve"> that is based o</w:t>
      </w:r>
      <w:r w:rsidR="00F359B0">
        <w:rPr>
          <w:rFonts w:ascii="Times New Roman" w:hAnsi="Times New Roman" w:eastAsia="Times New Roman" w:cs="Times New Roman"/>
        </w:rPr>
        <w:t xml:space="preserve">n </w:t>
      </w:r>
      <w:r w:rsidRPr="00F359B0" w:rsidR="00F359B0">
        <w:rPr>
          <w:rFonts w:ascii="Times New Roman" w:hAnsi="Times New Roman" w:eastAsia="Times New Roman" w:cs="Times New Roman"/>
          <w:i/>
          <w:iCs/>
        </w:rPr>
        <w:t>ROS</w:t>
      </w:r>
      <w:r w:rsidR="00F359B0">
        <w:rPr>
          <w:rFonts w:ascii="Times New Roman" w:hAnsi="Times New Roman" w:eastAsia="Times New Roman" w:cs="Times New Roman"/>
        </w:rPr>
        <w:t xml:space="preserve"> </w:t>
      </w:r>
      <w:proofErr w:type="spellStart"/>
      <w:r w:rsidRPr="00F359B0" w:rsidR="00475FBB">
        <w:rPr>
          <w:rFonts w:ascii="Times New Roman" w:hAnsi="Times New Roman" w:eastAsia="Times New Roman" w:cs="Times New Roman"/>
          <w:i/>
          <w:iCs/>
        </w:rPr>
        <w:t>laser_geometry</w:t>
      </w:r>
      <w:proofErr w:type="spellEnd"/>
      <w:r w:rsidR="00475FBB">
        <w:rPr>
          <w:rFonts w:ascii="Times New Roman" w:hAnsi="Times New Roman" w:eastAsia="Times New Roman" w:cs="Times New Roman"/>
        </w:rPr>
        <w:t>. The</w:t>
      </w:r>
      <w:r w:rsidR="00F359B0">
        <w:rPr>
          <w:rFonts w:ascii="Times New Roman" w:hAnsi="Times New Roman" w:eastAsia="Times New Roman" w:cs="Times New Roman"/>
        </w:rPr>
        <w:t xml:space="preserve"> rigid transformation from the sensor frame to the base of the robot is programmed with </w:t>
      </w:r>
      <w:r w:rsidRPr="00F359B0" w:rsidR="00F359B0">
        <w:rPr>
          <w:rFonts w:ascii="Times New Roman" w:hAnsi="Times New Roman" w:eastAsia="Times New Roman" w:cs="Times New Roman"/>
          <w:i/>
          <w:iCs/>
        </w:rPr>
        <w:t xml:space="preserve">ROS </w:t>
      </w:r>
      <w:proofErr w:type="spellStart"/>
      <w:r w:rsidRPr="00F359B0" w:rsidR="00F359B0">
        <w:rPr>
          <w:rFonts w:ascii="Times New Roman" w:hAnsi="Times New Roman" w:eastAsia="Times New Roman" w:cs="Times New Roman"/>
          <w:i/>
          <w:iCs/>
        </w:rPr>
        <w:t>tf</w:t>
      </w:r>
      <w:proofErr w:type="spellEnd"/>
      <w:r w:rsidR="00475FBB">
        <w:rPr>
          <w:rFonts w:ascii="Times New Roman" w:hAnsi="Times New Roman" w:eastAsia="Times New Roman" w:cs="Times New Roman"/>
        </w:rPr>
        <w:t xml:space="preserve"> </w:t>
      </w:r>
      <w:r w:rsidR="00F359B0">
        <w:rPr>
          <w:rFonts w:ascii="Times New Roman" w:hAnsi="Times New Roman" w:eastAsia="Times New Roman" w:cs="Times New Roman"/>
        </w:rPr>
        <w:t xml:space="preserve">so that individual 2D scans collected using </w:t>
      </w:r>
      <w:r w:rsidRPr="00F359B0" w:rsidR="00F359B0">
        <w:rPr>
          <w:rFonts w:ascii="Times New Roman" w:hAnsi="Times New Roman" w:eastAsia="Times New Roman" w:cs="Times New Roman"/>
          <w:i/>
          <w:iCs/>
        </w:rPr>
        <w:t xml:space="preserve">ROS </w:t>
      </w:r>
      <w:proofErr w:type="spellStart"/>
      <w:r w:rsidRPr="00F359B0" w:rsidR="00F359B0">
        <w:rPr>
          <w:rFonts w:ascii="Times New Roman" w:hAnsi="Times New Roman" w:eastAsia="Times New Roman" w:cs="Times New Roman"/>
          <w:i/>
          <w:iCs/>
        </w:rPr>
        <w:t>rplidar</w:t>
      </w:r>
      <w:proofErr w:type="spellEnd"/>
      <w:r w:rsidR="00F359B0">
        <w:rPr>
          <w:rFonts w:ascii="Times New Roman" w:hAnsi="Times New Roman" w:eastAsia="Times New Roman" w:cs="Times New Roman"/>
        </w:rPr>
        <w:t xml:space="preserve"> can be processed and saved as a .</w:t>
      </w:r>
      <w:proofErr w:type="spellStart"/>
      <w:r w:rsidR="00F359B0">
        <w:rPr>
          <w:rFonts w:ascii="Times New Roman" w:hAnsi="Times New Roman" w:eastAsia="Times New Roman" w:cs="Times New Roman"/>
        </w:rPr>
        <w:t>pcd</w:t>
      </w:r>
      <w:proofErr w:type="spellEnd"/>
      <w:r w:rsidR="003C3F4D">
        <w:rPr>
          <w:rFonts w:ascii="Times New Roman" w:hAnsi="Times New Roman" w:eastAsia="Times New Roman" w:cs="Times New Roman"/>
        </w:rPr>
        <w:t xml:space="preserve"> file</w:t>
      </w:r>
      <w:r w:rsidR="000D27DB">
        <w:rPr>
          <w:rFonts w:ascii="Times New Roman" w:hAnsi="Times New Roman" w:eastAsia="Times New Roman" w:cs="Times New Roman"/>
        </w:rPr>
        <w:t xml:space="preserve"> with respect to a global origin</w:t>
      </w:r>
      <w:r w:rsidR="003C3F4D">
        <w:rPr>
          <w:rFonts w:ascii="Times New Roman" w:hAnsi="Times New Roman" w:eastAsia="Times New Roman" w:cs="Times New Roman"/>
        </w:rPr>
        <w:t>.</w:t>
      </w:r>
      <w:r w:rsidR="00F359B0">
        <w:rPr>
          <w:rFonts w:ascii="Times New Roman" w:hAnsi="Times New Roman" w:eastAsia="Times New Roman" w:cs="Times New Roman"/>
        </w:rPr>
        <w:t xml:space="preserve"> </w:t>
      </w:r>
      <w:r w:rsidR="00475FBB">
        <w:rPr>
          <w:rFonts w:ascii="Times New Roman" w:hAnsi="Times New Roman" w:eastAsia="Times New Roman" w:cs="Times New Roman"/>
        </w:rPr>
        <w:t xml:space="preserve"> </w:t>
      </w:r>
    </w:p>
    <w:p w:rsidR="00554C16" w:rsidP="74162E13" w:rsidRDefault="00554C16" w14:paraId="23172F4A" w14:textId="4B7DF782">
      <w:pPr>
        <w:rPr>
          <w:rFonts w:ascii="Times New Roman" w:hAnsi="Times New Roman" w:eastAsia="Times New Roman" w:cs="Times New Roman"/>
        </w:rPr>
      </w:pPr>
    </w:p>
    <w:p w:rsidR="00992C9E" w:rsidP="00554C16" w:rsidRDefault="00554C16" w14:paraId="1139889F" w14:textId="77777777">
      <w:pPr>
        <w:rPr>
          <w:rFonts w:ascii="Times New Roman" w:hAnsi="Times New Roman" w:eastAsia="Times New Roman" w:cs="Times New Roman"/>
        </w:rPr>
      </w:pPr>
      <w:r>
        <w:rPr>
          <w:rFonts w:ascii="Times New Roman" w:hAnsi="Times New Roman" w:eastAsia="Times New Roman" w:cs="Times New Roman"/>
        </w:rPr>
        <w:t>The .</w:t>
      </w:r>
      <w:proofErr w:type="spellStart"/>
      <w:r>
        <w:rPr>
          <w:rFonts w:ascii="Times New Roman" w:hAnsi="Times New Roman" w:eastAsia="Times New Roman" w:cs="Times New Roman"/>
        </w:rPr>
        <w:t>pcd</w:t>
      </w:r>
      <w:proofErr w:type="spellEnd"/>
      <w:r>
        <w:rPr>
          <w:rFonts w:ascii="Times New Roman" w:hAnsi="Times New Roman" w:eastAsia="Times New Roman" w:cs="Times New Roman"/>
        </w:rPr>
        <w:t xml:space="preserve"> file is used for permanent storage and several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data types </w:t>
      </w:r>
    </w:p>
    <w:p w:rsidR="00554C16" w:rsidP="74162E13" w:rsidRDefault="00554C16" w14:paraId="3A8D16F6" w14:textId="77777777">
      <w:pPr>
        <w:rPr>
          <w:rFonts w:ascii="Times New Roman" w:hAnsi="Times New Roman" w:eastAsia="Times New Roman" w:cs="Times New Roman"/>
        </w:rPr>
      </w:pPr>
    </w:p>
    <w:p w:rsidR="74162E13" w:rsidP="74162E13" w:rsidRDefault="00BF25CB" w14:paraId="4664851C" w14:textId="7D08E0CE">
      <w:pPr>
        <w:rPr>
          <w:rFonts w:ascii="Times New Roman" w:hAnsi="Times New Roman" w:eastAsia="Times New Roman" w:cs="Times New Roman"/>
        </w:rPr>
      </w:pPr>
      <w:r w:rsidRPr="4AD55289">
        <w:rPr>
          <w:rFonts w:ascii="Times New Roman" w:hAnsi="Times New Roman" w:eastAsia="Times New Roman" w:cs="Times New Roman"/>
        </w:rPr>
        <w:t xml:space="preserve">The robot and sensor are operated simultaneously using ROS, and the resulting </w:t>
      </w:r>
      <w:proofErr w:type="spellStart"/>
      <w:r w:rsidRPr="4AD55289">
        <w:rPr>
          <w:rFonts w:ascii="Times New Roman" w:hAnsi="Times New Roman" w:eastAsia="Times New Roman" w:cs="Times New Roman"/>
        </w:rPr>
        <w:t>pointcloud</w:t>
      </w:r>
      <w:proofErr w:type="spellEnd"/>
      <w:r w:rsidRPr="4AD55289">
        <w:rPr>
          <w:rFonts w:ascii="Times New Roman" w:hAnsi="Times New Roman" w:eastAsia="Times New Roman" w:cs="Times New Roman"/>
        </w:rPr>
        <w:t xml:space="preserve"> is saved as a .</w:t>
      </w:r>
      <w:proofErr w:type="spellStart"/>
      <w:r w:rsidRPr="4AD55289">
        <w:rPr>
          <w:rFonts w:ascii="Times New Roman" w:hAnsi="Times New Roman" w:eastAsia="Times New Roman" w:cs="Times New Roman"/>
        </w:rPr>
        <w:t>pcd</w:t>
      </w:r>
      <w:proofErr w:type="spellEnd"/>
      <w:r w:rsidRPr="4AD55289">
        <w:rPr>
          <w:rFonts w:ascii="Times New Roman" w:hAnsi="Times New Roman" w:eastAsia="Times New Roman" w:cs="Times New Roman"/>
        </w:rPr>
        <w:t xml:space="preserve"> file which can be processed using the Point Cloud Library or converted to </w:t>
      </w:r>
      <w:proofErr w:type="gramStart"/>
      <w:r w:rsidRPr="4AD55289">
        <w:rPr>
          <w:rFonts w:ascii="Times New Roman" w:hAnsi="Times New Roman" w:eastAsia="Times New Roman" w:cs="Times New Roman"/>
        </w:rPr>
        <w:t>a .ply</w:t>
      </w:r>
      <w:proofErr w:type="gramEnd"/>
      <w:r w:rsidRPr="4AD55289">
        <w:rPr>
          <w:rFonts w:ascii="Times New Roman" w:hAnsi="Times New Roman" w:eastAsia="Times New Roman" w:cs="Times New Roman"/>
        </w:rPr>
        <w:t xml:space="preserve"> polygon file.</w:t>
      </w:r>
    </w:p>
    <w:p w:rsidR="4AD55289" w:rsidP="4AD55289" w:rsidRDefault="4AD55289" w14:paraId="28C960F9" w14:textId="656996DD">
      <w:pPr>
        <w:rPr>
          <w:rFonts w:ascii="Times New Roman" w:hAnsi="Times New Roman" w:eastAsia="Times New Roman" w:cs="Times New Roman"/>
        </w:rPr>
      </w:pPr>
    </w:p>
    <w:p w:rsidR="4AD55289" w:rsidP="4AD55289" w:rsidRDefault="4AD55289" w14:paraId="5E27CE02" w14:textId="13CCEB0F">
      <w:pPr>
        <w:rPr>
          <w:rFonts w:ascii="Times New Roman" w:hAnsi="Times New Roman" w:eastAsia="Times New Roman" w:cs="Times New Roman"/>
        </w:rPr>
      </w:pPr>
    </w:p>
    <w:p w:rsidR="74162E13" w:rsidP="74162E13" w:rsidRDefault="74162E13" w14:paraId="59FC95AC" w14:textId="38125420">
      <w:pPr>
        <w:rPr>
          <w:rFonts w:ascii="Times New Roman" w:hAnsi="Times New Roman" w:eastAsia="Times New Roman" w:cs="Times New Roman"/>
        </w:rPr>
      </w:pPr>
    </w:p>
    <w:p w:rsidR="00F96BA2" w:rsidP="74162E13" w:rsidRDefault="00F96BA2" w14:paraId="3232324F" w14:textId="4AC0BCA4">
      <w:pPr>
        <w:rPr>
          <w:rFonts w:ascii="Times New Roman" w:hAnsi="Times New Roman" w:eastAsia="Times New Roman" w:cs="Times New Roman"/>
        </w:rPr>
      </w:pPr>
    </w:p>
    <w:p w:rsidR="00F96BA2" w:rsidP="74162E13" w:rsidRDefault="00F96BA2" w14:paraId="5F11C567" w14:textId="47CEFADA">
      <w:pPr>
        <w:rPr>
          <w:rFonts w:ascii="Times New Roman" w:hAnsi="Times New Roman" w:eastAsia="Times New Roman" w:cs="Times New Roman"/>
        </w:rPr>
      </w:pPr>
    </w:p>
    <w:p w:rsidR="00F96BA2" w:rsidP="74162E13" w:rsidRDefault="00F96BA2" w14:paraId="6A7A4F64" w14:textId="71449321">
      <w:pPr>
        <w:rPr>
          <w:rFonts w:ascii="Times New Roman" w:hAnsi="Times New Roman" w:eastAsia="Times New Roman" w:cs="Times New Roman"/>
        </w:rPr>
      </w:pPr>
    </w:p>
    <w:p w:rsidR="00F96BA2" w:rsidP="74162E13" w:rsidRDefault="00F96BA2" w14:paraId="6ECD5717" w14:textId="5693022B">
      <w:pPr>
        <w:rPr>
          <w:rFonts w:ascii="Times New Roman" w:hAnsi="Times New Roman" w:eastAsia="Times New Roman" w:cs="Times New Roman"/>
        </w:rPr>
      </w:pPr>
    </w:p>
    <w:p w:rsidR="00F96BA2" w:rsidP="74162E13" w:rsidRDefault="00F96BA2" w14:paraId="60C70C5A" w14:textId="4F31C5A4">
      <w:pPr>
        <w:rPr>
          <w:rFonts w:ascii="Times New Roman" w:hAnsi="Times New Roman" w:eastAsia="Times New Roman" w:cs="Times New Roman"/>
        </w:rPr>
      </w:pPr>
    </w:p>
    <w:p w:rsidR="00F96BA2" w:rsidP="74162E13" w:rsidRDefault="00F96BA2" w14:paraId="43780277" w14:textId="6E03598F">
      <w:pPr>
        <w:rPr>
          <w:rFonts w:ascii="Times New Roman" w:hAnsi="Times New Roman" w:eastAsia="Times New Roman" w:cs="Times New Roman"/>
        </w:rPr>
      </w:pPr>
    </w:p>
    <w:p w:rsidR="00F96BA2" w:rsidP="74162E13" w:rsidRDefault="00F96BA2" w14:paraId="118FA3FC" w14:textId="4E92B6B7">
      <w:pPr>
        <w:rPr>
          <w:rFonts w:ascii="Times New Roman" w:hAnsi="Times New Roman" w:eastAsia="Times New Roman" w:cs="Times New Roman"/>
        </w:rPr>
      </w:pPr>
    </w:p>
    <w:p w:rsidR="00F96BA2" w:rsidP="74162E13" w:rsidRDefault="00F96BA2" w14:paraId="6D785ED9" w14:textId="3DDB98E7">
      <w:pPr>
        <w:rPr>
          <w:rFonts w:ascii="Times New Roman" w:hAnsi="Times New Roman" w:eastAsia="Times New Roman" w:cs="Times New Roman"/>
        </w:rPr>
      </w:pPr>
    </w:p>
    <w:p w:rsidR="00F96BA2" w:rsidP="74162E13" w:rsidRDefault="00F96BA2" w14:paraId="2C85A951" w14:textId="1EBD4246">
      <w:pPr>
        <w:rPr>
          <w:rFonts w:ascii="Times New Roman" w:hAnsi="Times New Roman" w:eastAsia="Times New Roman" w:cs="Times New Roman"/>
        </w:rPr>
      </w:pPr>
    </w:p>
    <w:p w:rsidR="00F96BA2" w:rsidP="74162E13" w:rsidRDefault="00F96BA2" w14:paraId="5DA43398" w14:textId="7F5C48F3">
      <w:pPr>
        <w:rPr>
          <w:rFonts w:ascii="Times New Roman" w:hAnsi="Times New Roman" w:eastAsia="Times New Roman" w:cs="Times New Roman"/>
        </w:rPr>
      </w:pPr>
    </w:p>
    <w:p w:rsidR="00F96BA2" w:rsidP="74162E13" w:rsidRDefault="00F96BA2" w14:paraId="1267805A" w14:textId="27B3A9BB">
      <w:pPr>
        <w:rPr>
          <w:rFonts w:ascii="Times New Roman" w:hAnsi="Times New Roman" w:eastAsia="Times New Roman" w:cs="Times New Roman"/>
        </w:rPr>
      </w:pPr>
    </w:p>
    <w:p w:rsidR="00F96BA2" w:rsidP="74162E13" w:rsidRDefault="00F96BA2" w14:paraId="328324C8" w14:textId="77777777">
      <w:pPr>
        <w:rPr>
          <w:rFonts w:ascii="Times New Roman" w:hAnsi="Times New Roman" w:eastAsia="Times New Roman" w:cs="Times New Roman"/>
        </w:rPr>
      </w:pPr>
    </w:p>
    <w:p w:rsidR="00395771" w:rsidP="00395771" w:rsidRDefault="00395771" w14:paraId="685D1BA1" w14:textId="77777777">
      <w:pPr>
        <w:rPr>
          <w:rFonts w:ascii="Times New Roman" w:hAnsi="Times New Roman" w:eastAsia="Times New Roman" w:cs="Times New Roman"/>
        </w:rPr>
      </w:pPr>
    </w:p>
    <w:p w:rsidR="00395771" w:rsidP="00395771" w:rsidRDefault="00395771" w14:paraId="56F9EE1E" w14:textId="77777777">
      <w:pPr>
        <w:jc w:val="center"/>
        <w:rPr>
          <w:rFonts w:ascii="Times New Roman" w:hAnsi="Times New Roman" w:eastAsia="Times New Roman" w:cs="Times New Roman"/>
        </w:rPr>
      </w:pPr>
      <w:r w:rsidR="00395771">
        <w:drawing>
          <wp:inline wp14:editId="77DBBE3E" wp14:anchorId="0A072F8E">
            <wp:extent cx="2114550" cy="3086100"/>
            <wp:effectExtent l="0" t="0" r="0" b="0"/>
            <wp:docPr id="2" name="Picture 2" title=""/>
            <wp:cNvGraphicFramePr>
              <a:graphicFrameLocks noChangeAspect="1"/>
            </wp:cNvGraphicFramePr>
            <a:graphic>
              <a:graphicData uri="http://schemas.openxmlformats.org/drawingml/2006/picture">
                <pic:pic>
                  <pic:nvPicPr>
                    <pic:cNvPr id="0" name="Picture 2"/>
                    <pic:cNvPicPr/>
                  </pic:nvPicPr>
                  <pic:blipFill>
                    <a:blip r:embed="R5d2b0acbdffe45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14550" cy="3086100"/>
                    </a:xfrm>
                    <a:prstGeom prst="rect">
                      <a:avLst/>
                    </a:prstGeom>
                  </pic:spPr>
                </pic:pic>
              </a:graphicData>
            </a:graphic>
          </wp:inline>
        </w:drawing>
      </w:r>
    </w:p>
    <w:p w:rsidR="00395771" w:rsidP="00395771" w:rsidRDefault="00395771" w14:paraId="4D30D927" w14:textId="77777777">
      <w:pPr>
        <w:jc w:val="center"/>
        <w:rPr>
          <w:rFonts w:ascii="Times New Roman" w:hAnsi="Times New Roman" w:eastAsia="Times New Roman" w:cs="Times New Roman"/>
        </w:rPr>
      </w:pPr>
      <w:r>
        <w:rPr>
          <w:rFonts w:ascii="Times New Roman" w:hAnsi="Times New Roman" w:eastAsia="Times New Roman" w:cs="Times New Roman"/>
        </w:rPr>
        <w:t xml:space="preserve">Just in case we want to include this (most likely </w:t>
      </w:r>
      <w:proofErr w:type="spellStart"/>
      <w:r>
        <w:rPr>
          <w:rFonts w:ascii="Times New Roman" w:hAnsi="Times New Roman" w:eastAsia="Times New Roman" w:cs="Times New Roman"/>
        </w:rPr>
        <w:t>wont</w:t>
      </w:r>
      <w:proofErr w:type="spellEnd"/>
      <w:r>
        <w:rPr>
          <w:rFonts w:ascii="Times New Roman" w:hAnsi="Times New Roman" w:eastAsia="Times New Roman" w:cs="Times New Roman"/>
        </w:rPr>
        <w:t>)</w:t>
      </w:r>
    </w:p>
    <w:p w:rsidR="00395771" w:rsidP="00395771" w:rsidRDefault="0054489A" w14:paraId="4A06E712" w14:textId="0566552F">
      <w:pPr>
        <w:rPr>
          <w:rFonts w:ascii="Times New Roman" w:hAnsi="Times New Roman" w:eastAsia="Times New Roman" w:cs="Times New Roman"/>
        </w:rPr>
      </w:pPr>
      <w:r>
        <w:rPr>
          <w:rFonts w:ascii="Times New Roman" w:hAnsi="Times New Roman" w:eastAsia="Times New Roman" w:cs="Times New Roman"/>
        </w:rPr>
        <w:t xml:space="preserve">I think we should take the picture of the CR weld robot a make a similar picture. </w:t>
      </w:r>
    </w:p>
    <w:p w:rsidR="00395771" w:rsidP="00395771" w:rsidRDefault="00395771" w14:paraId="05DB797B" w14:textId="77777777">
      <w:pPr>
        <w:rPr>
          <w:rFonts w:ascii="Times New Roman" w:hAnsi="Times New Roman" w:eastAsia="Times New Roman" w:cs="Times New Roman"/>
        </w:rPr>
      </w:pPr>
    </w:p>
    <w:p w:rsidR="00395771" w:rsidP="00395771" w:rsidRDefault="00395771" w14:paraId="4FD0124A" w14:textId="2F51AB01">
      <w:pPr>
        <w:rPr>
          <w:rFonts w:ascii="Times New Roman" w:hAnsi="Times New Roman" w:eastAsia="Times New Roman" w:cs="Times New Roman"/>
        </w:rPr>
      </w:pPr>
    </w:p>
    <w:p w:rsidR="007F6429" w:rsidP="007F6429" w:rsidRDefault="007F6429" w14:paraId="48B554FF" w14:textId="77777777">
      <w:pPr>
        <w:rPr>
          <w:rFonts w:ascii="Times New Roman" w:hAnsi="Times New Roman" w:eastAsia="Times New Roman" w:cs="Times New Roman"/>
          <w:b/>
        </w:rPr>
      </w:pPr>
      <w:r w:rsidRPr="006F3889">
        <w:rPr>
          <w:rFonts w:ascii="Times New Roman" w:hAnsi="Times New Roman" w:eastAsia="Times New Roman" w:cs="Times New Roman"/>
          <w:b/>
        </w:rPr>
        <w:t>Manufacturing Application</w:t>
      </w:r>
    </w:p>
    <w:p w:rsidR="007F6429" w:rsidP="007F6429" w:rsidRDefault="007F6429" w14:paraId="6F8AA329" w14:textId="77777777">
      <w:pPr>
        <w:rPr>
          <w:rFonts w:ascii="Times New Roman" w:hAnsi="Times New Roman" w:eastAsia="Times New Roman" w:cs="Times New Roman"/>
        </w:rPr>
      </w:pPr>
      <w:r>
        <w:rPr>
          <w:rFonts w:ascii="Times New Roman" w:hAnsi="Times New Roman" w:eastAsia="Times New Roman" w:cs="Times New Roman"/>
        </w:rP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rsidR="007F6429" w:rsidP="007F6429" w:rsidRDefault="007F6429" w14:paraId="34A244A5" w14:textId="77777777">
      <w:pPr>
        <w:rPr>
          <w:rFonts w:ascii="Times New Roman" w:hAnsi="Times New Roman" w:eastAsia="Times New Roman" w:cs="Times New Roman"/>
        </w:rPr>
      </w:pPr>
      <w:r w:rsidRPr="5003E31F">
        <w:rPr>
          <w:rFonts w:ascii="Times New Roman" w:hAnsi="Times New Roman" w:eastAsia="Times New Roman" w:cs="Times New Roman"/>
        </w:rPr>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rsidR="007F6429" w:rsidP="007F6429" w:rsidRDefault="007F6429" w14:paraId="50304562" w14:textId="3208A8F6">
      <w:pPr>
        <w:rPr>
          <w:rFonts w:ascii="Times New Roman" w:hAnsi="Times New Roman" w:eastAsia="Times New Roman" w:cs="Times New Roman"/>
        </w:rPr>
      </w:pPr>
      <w:r>
        <w:rPr>
          <w:rFonts w:ascii="Times New Roman" w:hAnsi="Times New Roman" w:eastAsia="Times New Roman" w:cs="Times New Roman"/>
        </w:rP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2"/>
      <w:r>
        <w:rPr>
          <w:rFonts w:ascii="Times New Roman" w:hAnsi="Times New Roman" w:eastAsia="Times New Roman" w:cs="Times New Roman"/>
        </w:rPr>
        <w:t xml:space="preserve">In each of these examples, the assembly is temporarily joined together by clamps which will be included in the lidar </w:t>
      </w:r>
      <w:r>
        <w:rPr>
          <w:rFonts w:ascii="Times New Roman" w:hAnsi="Times New Roman" w:eastAsia="Times New Roman" w:cs="Times New Roman"/>
        </w:rPr>
        <w:lastRenderedPageBreak/>
        <w:t xml:space="preserve">scan. Prior to the alignment process, these clamps will be removed from the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data via segmentation with RANSAC.</w:t>
      </w:r>
      <w:commentRangeEnd w:id="2"/>
      <w:r>
        <w:rPr>
          <w:rStyle w:val="CommentReference"/>
        </w:rPr>
        <w:commentReference w:id="2"/>
      </w:r>
    </w:p>
    <w:p w:rsidR="00BC2D0B" w:rsidP="00395771" w:rsidRDefault="007F6429" w14:paraId="2A55BA58" w14:textId="22B78518">
      <w:pPr>
        <w:rPr>
          <w:rFonts w:ascii="Times New Roman" w:hAnsi="Times New Roman" w:eastAsia="Times New Roman" w:cs="Times New Roman"/>
        </w:rPr>
      </w:pPr>
      <w:r>
        <w:rPr>
          <w:rFonts w:ascii="Times New Roman" w:hAnsi="Times New Roman" w:eastAsia="Times New Roman" w:cs="Times New Roman"/>
        </w:rPr>
        <w:t xml:space="preserve">In example application 1 the workpiece consists of </w:t>
      </w:r>
      <w:r w:rsidR="00BC2D0B">
        <w:rPr>
          <w:rFonts w:ascii="Times New Roman" w:hAnsi="Times New Roman" w:eastAsia="Times New Roman" w:cs="Times New Roman"/>
        </w:rPr>
        <w:t>two</w:t>
      </w:r>
      <w:r>
        <w:rPr>
          <w:rFonts w:ascii="Times New Roman" w:hAnsi="Times New Roman" w:eastAsia="Times New Roman" w:cs="Times New Roman"/>
        </w:rPr>
        <w:t xml:space="preserve"> square tube</w:t>
      </w:r>
      <w:r w:rsidR="00BC2D0B">
        <w:rPr>
          <w:rFonts w:ascii="Times New Roman" w:hAnsi="Times New Roman" w:eastAsia="Times New Roman" w:cs="Times New Roman"/>
        </w:rPr>
        <w:t>s</w:t>
      </w:r>
      <w:r>
        <w:rPr>
          <w:rFonts w:ascii="Times New Roman" w:hAnsi="Times New Roman" w:eastAsia="Times New Roman" w:cs="Times New Roman"/>
        </w:rPr>
        <w:t xml:space="preserve"> to be joined by weldment</w:t>
      </w:r>
      <w:r w:rsidR="00BC2D0B">
        <w:rPr>
          <w:rFonts w:ascii="Times New Roman" w:hAnsi="Times New Roman" w:eastAsia="Times New Roman" w:cs="Times New Roman"/>
        </w:rPr>
        <w:t xml:space="preserve"> so that the tubes are perpendicular and form a tee</w:t>
      </w:r>
      <w:r>
        <w:rPr>
          <w:rFonts w:ascii="Times New Roman" w:hAnsi="Times New Roman" w:eastAsia="Times New Roman" w:cs="Times New Roman"/>
        </w:rPr>
        <w:t>.</w:t>
      </w:r>
    </w:p>
    <w:p w:rsidR="008A7372" w:rsidP="008A7372" w:rsidRDefault="008A7372" w14:paraId="5ED3DF3C" w14:textId="77777777">
      <w:pPr>
        <w:rPr>
          <w:rFonts w:ascii="Times New Roman" w:hAnsi="Times New Roman" w:eastAsia="Times New Roman" w:cs="Times New Roman"/>
        </w:rPr>
      </w:pPr>
      <w:r>
        <w:rPr>
          <w:rFonts w:ascii="Times New Roman" w:hAnsi="Times New Roman" w:eastAsia="Times New Roman" w:cs="Times New Roman"/>
        </w:rPr>
        <w:t>In example application 2 the workpiece consists of a square tube to be joined by weldment to a flat plate so that the tube is perpendicular to the plate.</w:t>
      </w:r>
    </w:p>
    <w:p w:rsidR="008A7372" w:rsidP="00395771" w:rsidRDefault="008A7372" w14:paraId="3A097778" w14:textId="4CE27550">
      <w:pPr>
        <w:rPr>
          <w:rFonts w:ascii="Times New Roman" w:hAnsi="Times New Roman" w:eastAsia="Times New Roman" w:cs="Times New Roman"/>
        </w:rPr>
      </w:pPr>
      <w:r>
        <w:rPr>
          <w:rFonts w:ascii="Times New Roman" w:hAnsi="Times New Roman" w:eastAsia="Times New Roman" w:cs="Times New Roman"/>
          <w:noProof/>
        </w:rPr>
        <mc:AlternateContent>
          <mc:Choice Requires="wpc">
            <w:drawing>
              <wp:inline distT="0" distB="0" distL="0" distR="0" wp14:anchorId="26BB6850" wp14:editId="1F06B391">
                <wp:extent cx="5575935" cy="2155372"/>
                <wp:effectExtent l="0" t="0" r="5715"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Diagram, engineering drawing&#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67353" y="50939"/>
                            <a:ext cx="2843614" cy="1649667"/>
                          </a:xfrm>
                          <a:prstGeom prst="rect">
                            <a:avLst/>
                          </a:prstGeom>
                        </pic:spPr>
                      </pic:pic>
                      <pic:pic xmlns:pic="http://schemas.openxmlformats.org/drawingml/2006/picture">
                        <pic:nvPicPr>
                          <pic:cNvPr id="46" name="Picture 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68495" y="79200"/>
                            <a:ext cx="2200108" cy="1276350"/>
                          </a:xfrm>
                          <a:prstGeom prst="rect">
                            <a:avLst/>
                          </a:prstGeom>
                        </pic:spPr>
                      </pic:pic>
                      <wps:wsp>
                        <wps:cNvPr id="101" name="Text Box 36"/>
                        <wps:cNvSpPr txBox="1"/>
                        <wps:spPr>
                          <a:xfrm>
                            <a:off x="973820" y="1785255"/>
                            <a:ext cx="3335020" cy="283845"/>
                          </a:xfrm>
                          <a:prstGeom prst="rect">
                            <a:avLst/>
                          </a:prstGeom>
                          <a:solidFill>
                            <a:schemeClr val="lt1"/>
                          </a:solidFill>
                          <a:ln w="6350">
                            <a:solidFill>
                              <a:schemeClr val="bg1"/>
                            </a:solidFill>
                          </a:ln>
                        </wps:spPr>
                        <wps:txbx>
                          <w:txbxContent>
                            <w:p w:rsidR="007F4A33" w:rsidP="008E71E7" w:rsidRDefault="007F4A33" w14:paraId="7B282178" w14:textId="721D64CD">
                              <w:pPr>
                                <w:spacing w:line="252" w:lineRule="auto"/>
                                <w:rPr>
                                  <w:rFonts w:ascii="Calibri" w:hAnsi="Calibri" w:eastAsia="Calibri"/>
                                </w:rPr>
                              </w:pPr>
                              <w:r>
                                <w:rPr>
                                  <w:rFonts w:ascii="Calibri" w:hAnsi="Calibri" w:eastAsia="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6D54B1E4">
              <v:group id="Canvas 41" style="width:439.05pt;height:169.7pt;mso-position-horizontal-relative:char;mso-position-vertical-relative:line" coordsize="55759,21551" o:spid="_x0000_s1095" editas="canvas" w14:anchorId="26BB6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">
                <v:shape id="_x0000_s1096" style="position:absolute;width:55759;height:21551;visibility:visible;mso-wrap-style:square" filled="t" type="#_x0000_t75">
                  <v:fill o:detectmouseclick="t"/>
                  <v:path o:connecttype="none"/>
                </v:shape>
                <v:shape id="Picture 43" style="position:absolute;left:25673;top:509;width:28436;height:16497;visibility:visible;mso-wrap-style:square" alt="Diagram, engineering drawing&#10;&#10;Description automatically generated" o:spid="_x0000_s109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">
                  <v:imagedata o:title="Diagram, engineering drawing&#10;&#10;Description automatically generated" r:id="rId63"/>
                </v:shape>
                <v:shape id="Picture 46" style="position:absolute;left:2684;top:792;width:22002;height:12763;visibility:visible;mso-wrap-style:square" o:spid="_x0000_s109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o:title="" r:id="rId64"/>
                </v:shape>
                <v:shape id="Text Box 36" style="position:absolute;left:9738;top:17852;width:33350;height:2839;visibility:visible;mso-wrap-style:square;v-text-anchor:top" o:spid="_x0000_s1099"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v:textbox>
                    <w:txbxContent>
                      <w:p w:rsidR="007F4A33" w:rsidP="008E71E7" w:rsidRDefault="007F4A33" w14:paraId="069346AB" w14:textId="721D64CD">
                        <w:pPr>
                          <w:spacing w:line="252" w:lineRule="auto"/>
                          <w:rPr>
                            <w:rFonts w:ascii="Calibri" w:hAnsi="Calibri" w:eastAsia="Calibri"/>
                          </w:rPr>
                        </w:pPr>
                        <w:r>
                          <w:rPr>
                            <w:rFonts w:ascii="Calibri" w:hAnsi="Calibri" w:eastAsia="Calibri"/>
                          </w:rPr>
                          <w:t>Figure 7 – Example Application A</w:t>
                        </w:r>
                      </w:p>
                    </w:txbxContent>
                  </v:textbox>
                </v:shape>
                <w10:anchorlock/>
              </v:group>
            </w:pict>
          </mc:Fallback>
        </mc:AlternateContent>
      </w:r>
    </w:p>
    <w:p w:rsidR="008A7372" w:rsidP="00395771" w:rsidRDefault="00FA60B4" w14:paraId="5CB76C58" w14:textId="4D9D92D9">
      <w:pPr>
        <w:rPr>
          <w:rFonts w:ascii="Times New Roman" w:hAnsi="Times New Roman" w:eastAsia="Times New Roman" w:cs="Times New Roman"/>
        </w:rPr>
      </w:pPr>
      <w:r>
        <w:rPr>
          <w:rFonts w:ascii="Times New Roman" w:hAnsi="Times New Roman" w:eastAsia="Times New Roman" w:cs="Times New Roman"/>
          <w:noProof/>
        </w:rPr>
        <mc:AlternateContent>
          <mc:Choice Requires="wpc">
            <w:drawing>
              <wp:inline distT="0" distB="0" distL="0" distR="0" wp14:anchorId="31176B72" wp14:editId="750009E5">
                <wp:extent cx="5913454" cy="2079625"/>
                <wp:effectExtent l="0" t="0" r="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39244" y="80258"/>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719486" y="95330"/>
                            <a:ext cx="2691481" cy="1180810"/>
                          </a:xfrm>
                          <a:prstGeom prst="rect">
                            <a:avLst/>
                          </a:prstGeom>
                        </pic:spPr>
                      </pic:pic>
                      <wps:wsp>
                        <wps:cNvPr id="103" name="Text Box 36"/>
                        <wps:cNvSpPr txBox="1"/>
                        <wps:spPr>
                          <a:xfrm>
                            <a:off x="963771" y="1551600"/>
                            <a:ext cx="3335020" cy="283210"/>
                          </a:xfrm>
                          <a:prstGeom prst="rect">
                            <a:avLst/>
                          </a:prstGeom>
                          <a:solidFill>
                            <a:schemeClr val="lt1"/>
                          </a:solidFill>
                          <a:ln w="6350">
                            <a:solidFill>
                              <a:schemeClr val="bg1"/>
                            </a:solidFill>
                          </a:ln>
                        </wps:spPr>
                        <wps:txbx>
                          <w:txbxContent>
                            <w:p w:rsidR="007F4A33" w:rsidP="008E71E7" w:rsidRDefault="007F4A33" w14:paraId="4E0804B0" w14:textId="650E766A">
                              <w:pPr>
                                <w:spacing w:line="252" w:lineRule="auto"/>
                                <w:rPr>
                                  <w:rFonts w:ascii="Calibri" w:hAnsi="Calibri" w:eastAsia="Calibri"/>
                                </w:rPr>
                              </w:pPr>
                              <w:r>
                                <w:rPr>
                                  <w:rFonts w:ascii="Calibri" w:hAnsi="Calibri" w:eastAsia="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2FFCDC65">
              <v:group id="Canvas 98" style="width:465.65pt;height:163.75pt;mso-position-horizontal-relative:char;mso-position-vertical-relative:line" coordsize="59131,20796" o:spid="_x0000_s1100" editas="canvas" w14:anchorId="31176B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">
                <v:shape id="_x0000_s1101" style="position:absolute;width:59131;height:20796;visibility:visible;mso-wrap-style:square" filled="t" type="#_x0000_t75">
                  <v:fill o:detectmouseclick="t"/>
                  <v:path o:connecttype="none"/>
                </v:shape>
                <v:shape id="Picture 99" style="position:absolute;left:5392;top:802;width:17417;height:15184;visibility:visible;mso-wrap-style:square" alt="Diagram, engineering drawing&#10;&#10;Description automatically generated" o:spid="_x0000_s110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o:title="Diagram, engineering drawing&#10;&#10;Description automatically generated" r:id="rId67"/>
                </v:shape>
                <v:shape id="Picture 100" style="position:absolute;left:27194;top:953;width:26915;height:11808;visibility:visible;mso-wrap-style:square" alt="A picture containing text&#10;&#10;Description automatically generated" o:spid="_x0000_s110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o:title="A picture containing text&#10;&#10;Description automatically generated" r:id="rId68"/>
                </v:shape>
                <v:shape id="Text Box 36" style="position:absolute;left:9637;top:15516;width:33350;height:2832;visibility:visible;mso-wrap-style:square;v-text-anchor:top" o:spid="_x0000_s1104"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v:textbox>
                    <w:txbxContent>
                      <w:p w:rsidR="007F4A33" w:rsidP="008E71E7" w:rsidRDefault="007F4A33" w14:paraId="58402FD5" w14:textId="650E766A">
                        <w:pPr>
                          <w:spacing w:line="252" w:lineRule="auto"/>
                          <w:rPr>
                            <w:rFonts w:ascii="Calibri" w:hAnsi="Calibri" w:eastAsia="Calibri"/>
                          </w:rPr>
                        </w:pPr>
                        <w:r>
                          <w:rPr>
                            <w:rFonts w:ascii="Calibri" w:hAnsi="Calibri" w:eastAsia="Calibri"/>
                          </w:rPr>
                          <w:t>Figure 8 – Example Application B</w:t>
                        </w:r>
                      </w:p>
                    </w:txbxContent>
                  </v:textbox>
                </v:shape>
                <w10:anchorlock/>
              </v:group>
            </w:pict>
          </mc:Fallback>
        </mc:AlternateContent>
      </w:r>
    </w:p>
    <w:p w:rsidR="00FA60B4" w:rsidP="00395771" w:rsidRDefault="00FA60B4" w14:paraId="4E3C6415" w14:textId="7DD8490D">
      <w:pPr>
        <w:rPr>
          <w:rFonts w:ascii="Times New Roman" w:hAnsi="Times New Roman" w:eastAsia="Times New Roman" w:cs="Times New Roman"/>
        </w:rPr>
      </w:pPr>
    </w:p>
    <w:p w:rsidR="00FA60B4" w:rsidP="00395771" w:rsidRDefault="00FA60B4" w14:paraId="6D777D3E" w14:textId="1C0CA7BD">
      <w:pPr>
        <w:rPr>
          <w:rFonts w:ascii="Times New Roman" w:hAnsi="Times New Roman" w:eastAsia="Times New Roman" w:cs="Times New Roman"/>
        </w:rPr>
      </w:pPr>
    </w:p>
    <w:p w:rsidR="00FA60B4" w:rsidP="00395771" w:rsidRDefault="00FA60B4" w14:paraId="2C8BCD03" w14:textId="77777777">
      <w:pPr>
        <w:rPr>
          <w:rFonts w:ascii="Times New Roman" w:hAnsi="Times New Roman" w:eastAsia="Times New Roman" w:cs="Times New Roman"/>
        </w:rPr>
      </w:pPr>
    </w:p>
    <w:p w:rsidR="00BC2D0B" w:rsidP="00395771" w:rsidRDefault="00BC2D0B" w14:paraId="1C1442D8" w14:textId="77777777">
      <w:pPr>
        <w:rPr>
          <w:rFonts w:ascii="Times New Roman" w:hAnsi="Times New Roman" w:eastAsia="Times New Roman" w:cs="Times New Roman"/>
        </w:rPr>
      </w:pPr>
    </w:p>
    <w:p w:rsidR="00BC2D0B" w:rsidP="00395771" w:rsidRDefault="00BC2D0B" w14:paraId="68E08DB5" w14:textId="59432267">
      <w:pPr>
        <w:rPr>
          <w:rFonts w:ascii="Times New Roman" w:hAnsi="Times New Roman" w:eastAsia="Times New Roman" w:cs="Times New Roman"/>
        </w:rPr>
      </w:pPr>
      <w:r>
        <w:rPr>
          <w:rFonts w:ascii="Times New Roman" w:hAnsi="Times New Roman" w:eastAsia="Times New Roman" w:cs="Times New Roman"/>
        </w:rPr>
        <w:t>Figure showing workpiece alone</w:t>
      </w:r>
    </w:p>
    <w:p w:rsidR="00BC2D0B" w:rsidP="00395771" w:rsidRDefault="00BC2D0B" w14:paraId="7F8BAD5E" w14:textId="051BD3BF">
      <w:pPr>
        <w:rPr>
          <w:rFonts w:ascii="Times New Roman" w:hAnsi="Times New Roman" w:eastAsia="Times New Roman" w:cs="Times New Roman"/>
        </w:rPr>
      </w:pPr>
      <w:r>
        <w:rPr>
          <w:rFonts w:ascii="Times New Roman" w:hAnsi="Times New Roman" w:eastAsia="Times New Roman" w:cs="Times New Roman"/>
        </w:rPr>
        <w:t>Figure showing workpiece on table</w:t>
      </w:r>
    </w:p>
    <w:p w:rsidR="003A00E5" w:rsidP="00BC2D0B" w:rsidRDefault="003A00E5" w14:paraId="32BA2852" w14:textId="627F9302">
      <w:pPr>
        <w:rPr>
          <w:rFonts w:ascii="Times New Roman" w:hAnsi="Times New Roman" w:eastAsia="Times New Roman" w:cs="Times New Roman"/>
        </w:rPr>
      </w:pPr>
    </w:p>
    <w:p w:rsidRPr="007F4A33" w:rsidR="007F4A33" w:rsidP="00BC2D0B" w:rsidRDefault="007F4A33" w14:paraId="5337A0E5" w14:textId="7274DEBC">
      <w:pPr>
        <w:rPr>
          <w:rFonts w:ascii="Times New Roman" w:hAnsi="Times New Roman" w:eastAsia="Times New Roman" w:cs="Times New Roman"/>
          <w:b/>
          <w:bCs/>
        </w:rPr>
      </w:pPr>
      <w:r w:rsidRPr="007F4A33">
        <w:rPr>
          <w:rFonts w:ascii="Times New Roman" w:hAnsi="Times New Roman" w:eastAsia="Times New Roman" w:cs="Times New Roman"/>
          <w:b/>
          <w:bCs/>
        </w:rPr>
        <w:t>Simulation Results</w:t>
      </w:r>
    </w:p>
    <w:p w:rsidR="00F6133A" w:rsidP="00BC2D0B" w:rsidRDefault="007F4A33" w14:paraId="61B58B6C" w14:textId="77777777">
      <w:pPr>
        <w:rPr>
          <w:rFonts w:ascii="Times New Roman" w:hAnsi="Times New Roman" w:eastAsia="Times New Roman" w:cs="Times New Roman"/>
        </w:rPr>
      </w:pPr>
      <w:r>
        <w:rPr>
          <w:rFonts w:ascii="Times New Roman" w:hAnsi="Times New Roman" w:eastAsia="Times New Roman" w:cs="Times New Roman"/>
        </w:rPr>
        <w:lastRenderedPageBreak/>
        <w:t xml:space="preserve">Example application A and B were performed </w:t>
      </w:r>
      <w:r w:rsidR="00F6133A">
        <w:rPr>
          <w:rFonts w:ascii="Times New Roman" w:hAnsi="Times New Roman" w:eastAsia="Times New Roman" w:cs="Times New Roman"/>
        </w:rPr>
        <w:t xml:space="preserve">for testing and validation of the proposed approach </w:t>
      </w:r>
      <w:r>
        <w:rPr>
          <w:rFonts w:ascii="Times New Roman" w:hAnsi="Times New Roman" w:eastAsia="Times New Roman" w:cs="Times New Roman"/>
        </w:rPr>
        <w:t xml:space="preserve">using synthetic data generated from CAD models of the workspace </w:t>
      </w:r>
      <w:r w:rsidR="00F6133A">
        <w:rPr>
          <w:rFonts w:ascii="Times New Roman" w:hAnsi="Times New Roman" w:eastAsia="Times New Roman" w:cs="Times New Roman"/>
        </w:rPr>
        <w:t xml:space="preserve">including the table and clamps </w:t>
      </w:r>
      <w:r>
        <w:rPr>
          <w:rFonts w:ascii="Times New Roman" w:hAnsi="Times New Roman" w:eastAsia="Times New Roman" w:cs="Times New Roman"/>
        </w:rPr>
        <w:t xml:space="preserve">as shown in the figure above. </w:t>
      </w:r>
      <w:r w:rsidR="00F6133A">
        <w:rPr>
          <w:rFonts w:ascii="Times New Roman" w:hAnsi="Times New Roman" w:eastAsia="Times New Roman" w:cs="Times New Roman"/>
        </w:rPr>
        <w:t xml:space="preserve">The models of the scene were converted to </w:t>
      </w:r>
      <w:proofErr w:type="spellStart"/>
      <w:r w:rsidR="00F6133A">
        <w:rPr>
          <w:rFonts w:ascii="Times New Roman" w:hAnsi="Times New Roman" w:eastAsia="Times New Roman" w:cs="Times New Roman"/>
        </w:rPr>
        <w:t>pointclouds</w:t>
      </w:r>
      <w:proofErr w:type="spellEnd"/>
      <w:r w:rsidR="00F6133A">
        <w:rPr>
          <w:rFonts w:ascii="Times New Roman" w:hAnsi="Times New Roman" w:eastAsia="Times New Roman" w:cs="Times New Roman"/>
        </w:rPr>
        <w:t xml:space="preserve"> using the uniform sampling process described for the conversion of the source cloud. </w:t>
      </w:r>
    </w:p>
    <w:p w:rsidR="007F4A33" w:rsidP="00BC2D0B" w:rsidRDefault="00F6133A" w14:paraId="0390BBC1" w14:textId="0E4755DC">
      <w:pPr>
        <w:rPr>
          <w:rFonts w:ascii="Times New Roman" w:hAnsi="Times New Roman" w:eastAsia="Times New Roman" w:cs="Times New Roman"/>
        </w:rPr>
      </w:pPr>
      <w:r>
        <w:rPr>
          <w:rFonts w:ascii="Times New Roman" w:hAnsi="Times New Roman" w:eastAsia="Times New Roman" w:cs="Times New Roman"/>
        </w:rPr>
        <w:t xml:space="preserve"> </w:t>
      </w:r>
    </w:p>
    <w:p w:rsidR="007F4A33" w:rsidP="00BC2D0B" w:rsidRDefault="007F4A33" w14:paraId="4BA7A893" w14:textId="0180EBCA">
      <w:pPr>
        <w:rPr>
          <w:rFonts w:ascii="Times New Roman" w:hAnsi="Times New Roman" w:eastAsia="Times New Roman" w:cs="Times New Roman"/>
          <w:b/>
          <w:bCs/>
        </w:rPr>
      </w:pPr>
    </w:p>
    <w:p w:rsidR="00443B8A" w:rsidP="00BC2D0B" w:rsidRDefault="00443B8A" w14:paraId="49E26712" w14:textId="0D98EA58">
      <w:pPr>
        <w:rPr>
          <w:rFonts w:ascii="Times New Roman" w:hAnsi="Times New Roman" w:eastAsia="Times New Roman" w:cs="Times New Roman"/>
          <w:b/>
          <w:bCs/>
        </w:rPr>
      </w:pPr>
    </w:p>
    <w:p w:rsidR="00443B8A" w:rsidP="00BC2D0B" w:rsidRDefault="00443B8A" w14:paraId="3E62F7E1" w14:textId="75CC3845">
      <w:pPr>
        <w:rPr>
          <w:rFonts w:ascii="Times New Roman" w:hAnsi="Times New Roman" w:eastAsia="Times New Roman" w:cs="Times New Roman"/>
          <w:b/>
          <w:bCs/>
        </w:rPr>
      </w:pPr>
    </w:p>
    <w:p w:rsidR="00443B8A" w:rsidP="00BC2D0B" w:rsidRDefault="00443B8A" w14:paraId="36979E7C" w14:textId="71A7D8C8">
      <w:pPr>
        <w:rPr>
          <w:rFonts w:ascii="Times New Roman" w:hAnsi="Times New Roman" w:eastAsia="Times New Roman" w:cs="Times New Roman"/>
          <w:b/>
          <w:bCs/>
        </w:rPr>
      </w:pPr>
    </w:p>
    <w:p w:rsidR="00443B8A" w:rsidP="00BC2D0B" w:rsidRDefault="00443B8A" w14:paraId="4F345369" w14:textId="2570CC92">
      <w:pPr>
        <w:rPr>
          <w:rFonts w:ascii="Times New Roman" w:hAnsi="Times New Roman" w:eastAsia="Times New Roman" w:cs="Times New Roman"/>
          <w:b/>
          <w:bCs/>
        </w:rPr>
      </w:pPr>
    </w:p>
    <w:p w:rsidR="00443B8A" w:rsidP="00BC2D0B" w:rsidRDefault="00443B8A" w14:paraId="7364C651" w14:textId="7C1903FD">
      <w:pPr>
        <w:rPr>
          <w:rFonts w:ascii="Times New Roman" w:hAnsi="Times New Roman" w:eastAsia="Times New Roman" w:cs="Times New Roman"/>
          <w:b/>
          <w:bCs/>
        </w:rPr>
      </w:pPr>
    </w:p>
    <w:p w:rsidR="00443B8A" w:rsidP="00BC2D0B" w:rsidRDefault="00443B8A" w14:paraId="66BAF6C5" w14:textId="2D99D921">
      <w:pPr>
        <w:rPr>
          <w:rFonts w:ascii="Times New Roman" w:hAnsi="Times New Roman" w:eastAsia="Times New Roman" w:cs="Times New Roman"/>
          <w:b/>
          <w:bCs/>
        </w:rPr>
      </w:pPr>
    </w:p>
    <w:p w:rsidR="00443B8A" w:rsidP="00BC2D0B" w:rsidRDefault="00443B8A" w14:paraId="022BA09B" w14:textId="5EBD1713">
      <w:pPr>
        <w:rPr>
          <w:rFonts w:ascii="Times New Roman" w:hAnsi="Times New Roman" w:eastAsia="Times New Roman" w:cs="Times New Roman"/>
          <w:b/>
          <w:bCs/>
        </w:rPr>
      </w:pPr>
    </w:p>
    <w:p w:rsidR="00443B8A" w:rsidP="00BC2D0B" w:rsidRDefault="00443B8A" w14:paraId="172B19A9" w14:textId="6B842622">
      <w:pPr>
        <w:rPr>
          <w:rFonts w:ascii="Times New Roman" w:hAnsi="Times New Roman" w:eastAsia="Times New Roman" w:cs="Times New Roman"/>
          <w:b/>
          <w:bCs/>
        </w:rPr>
      </w:pPr>
    </w:p>
    <w:p w:rsidR="00443B8A" w:rsidP="00BC2D0B" w:rsidRDefault="00443B8A" w14:paraId="47B7D9F7" w14:textId="77777777">
      <w:pPr>
        <w:rPr>
          <w:rFonts w:ascii="Times New Roman" w:hAnsi="Times New Roman" w:eastAsia="Times New Roman" w:cs="Times New Roman"/>
          <w:b/>
          <w:bCs/>
        </w:rPr>
      </w:pPr>
    </w:p>
    <w:p w:rsidR="003A00E5" w:rsidP="00BC2D0B" w:rsidRDefault="003A00E5" w14:paraId="0F25DB4C" w14:textId="0970E902">
      <w:pPr>
        <w:rPr>
          <w:rFonts w:ascii="Times New Roman" w:hAnsi="Times New Roman" w:eastAsia="Times New Roman" w:cs="Times New Roman"/>
          <w:b/>
          <w:bCs/>
        </w:rPr>
      </w:pPr>
      <w:r w:rsidRPr="003A00E5">
        <w:rPr>
          <w:rFonts w:ascii="Times New Roman" w:hAnsi="Times New Roman" w:eastAsia="Times New Roman" w:cs="Times New Roman"/>
          <w:b/>
          <w:bCs/>
        </w:rPr>
        <w:t>Experimental Results</w:t>
      </w:r>
    </w:p>
    <w:p w:rsidR="00443B8A" w:rsidP="007F4A33" w:rsidRDefault="007F4A33" w14:paraId="5762B9DB" w14:textId="2BA9ADC3">
      <w:pPr>
        <w:rPr>
          <w:rFonts w:ascii="Times New Roman" w:hAnsi="Times New Roman" w:eastAsia="Times New Roman" w:cs="Times New Roman"/>
        </w:rPr>
      </w:pPr>
      <w:r>
        <w:rPr>
          <w:rFonts w:ascii="Times New Roman" w:hAnsi="Times New Roman" w:eastAsia="Times New Roman" w:cs="Times New Roman"/>
        </w:rPr>
        <w:t xml:space="preserve">Example Application A was performed </w:t>
      </w:r>
      <w:r w:rsidR="00F6133A">
        <w:rPr>
          <w:rFonts w:ascii="Times New Roman" w:hAnsi="Times New Roman" w:eastAsia="Times New Roman" w:cs="Times New Roman"/>
        </w:rPr>
        <w:t>with an</w:t>
      </w:r>
      <w:r>
        <w:rPr>
          <w:rFonts w:ascii="Times New Roman" w:hAnsi="Times New Roman" w:eastAsia="Times New Roman" w:cs="Times New Roman"/>
        </w:rPr>
        <w:t xml:space="preserve"> </w:t>
      </w:r>
      <w:proofErr w:type="spellStart"/>
      <w:r w:rsidR="004D4594">
        <w:rPr>
          <w:rFonts w:ascii="Times New Roman" w:hAnsi="Times New Roman" w:eastAsia="Times New Roman" w:cs="Times New Roman"/>
        </w:rPr>
        <w:t>Aubo</w:t>
      </w:r>
      <w:proofErr w:type="spellEnd"/>
      <w:r w:rsidR="004D4594">
        <w:rPr>
          <w:rFonts w:ascii="Times New Roman" w:hAnsi="Times New Roman" w:eastAsia="Times New Roman" w:cs="Times New Roman"/>
        </w:rPr>
        <w:t xml:space="preserve"> </w:t>
      </w:r>
      <w:r w:rsidR="001475B7">
        <w:rPr>
          <w:rFonts w:ascii="Times New Roman" w:hAnsi="Times New Roman" w:eastAsia="Times New Roman" w:cs="Times New Roman"/>
        </w:rPr>
        <w:t>i5</w:t>
      </w:r>
      <w:r w:rsidR="00443B8A">
        <w:rPr>
          <w:rFonts w:ascii="Times New Roman" w:hAnsi="Times New Roman" w:eastAsia="Times New Roman" w:cs="Times New Roman"/>
        </w:rPr>
        <w:t xml:space="preserve"> on a welding table </w:t>
      </w:r>
      <w:r w:rsidR="008B03CE">
        <w:rPr>
          <w:rFonts w:ascii="Times New Roman" w:hAnsi="Times New Roman" w:eastAsia="Times New Roman" w:cs="Times New Roman"/>
        </w:rPr>
        <w:t xml:space="preserve">with a RP-LiDAR A2 mounted to the end effector for generating 3D </w:t>
      </w:r>
      <w:proofErr w:type="spellStart"/>
      <w:r w:rsidR="008B03CE">
        <w:rPr>
          <w:rFonts w:ascii="Times New Roman" w:hAnsi="Times New Roman" w:eastAsia="Times New Roman" w:cs="Times New Roman"/>
        </w:rPr>
        <w:t>pointsclouds</w:t>
      </w:r>
      <w:proofErr w:type="spellEnd"/>
      <w:r w:rsidR="008B03CE">
        <w:rPr>
          <w:rFonts w:ascii="Times New Roman" w:hAnsi="Times New Roman" w:eastAsia="Times New Roman" w:cs="Times New Roman"/>
        </w:rPr>
        <w:t xml:space="preserve">. </w:t>
      </w:r>
      <w:r w:rsidR="00443B8A">
        <w:rPr>
          <w:rFonts w:ascii="Times New Roman" w:hAnsi="Times New Roman" w:eastAsia="Times New Roman" w:cs="Times New Roman"/>
        </w:rPr>
        <w:t>In the scanning stage the arm</w:t>
      </w:r>
      <w:r w:rsidR="008B03CE">
        <w:rPr>
          <w:rFonts w:ascii="Times New Roman" w:hAnsi="Times New Roman" w:eastAsia="Times New Roman" w:cs="Times New Roman"/>
        </w:rPr>
        <w:t xml:space="preserve"> performed a sweeping motion while</w:t>
      </w:r>
      <w:r w:rsidR="00443B8A">
        <w:rPr>
          <w:rFonts w:ascii="Times New Roman" w:hAnsi="Times New Roman" w:eastAsia="Times New Roman" w:cs="Times New Roman"/>
        </w:rPr>
        <w:t xml:space="preserve"> collect</w:t>
      </w:r>
      <w:r w:rsidR="008B03CE">
        <w:rPr>
          <w:rFonts w:ascii="Times New Roman" w:hAnsi="Times New Roman" w:eastAsia="Times New Roman" w:cs="Times New Roman"/>
        </w:rPr>
        <w:t xml:space="preserve">ing </w:t>
      </w:r>
      <w:r w:rsidR="00443B8A">
        <w:rPr>
          <w:rFonts w:ascii="Times New Roman" w:hAnsi="Times New Roman" w:eastAsia="Times New Roman" w:cs="Times New Roman"/>
        </w:rPr>
        <w:t xml:space="preserve">a point cloud containing approximately half of the workpiece, a large portion of the table, </w:t>
      </w:r>
      <w:r w:rsidR="008B03CE">
        <w:rPr>
          <w:rFonts w:ascii="Times New Roman" w:hAnsi="Times New Roman" w:eastAsia="Times New Roman" w:cs="Times New Roman"/>
        </w:rPr>
        <w:t xml:space="preserve">and </w:t>
      </w:r>
      <w:r w:rsidR="00443B8A">
        <w:rPr>
          <w:rFonts w:ascii="Times New Roman" w:hAnsi="Times New Roman" w:eastAsia="Times New Roman" w:cs="Times New Roman"/>
        </w:rPr>
        <w:t xml:space="preserve">a small portion of the arm itself. The </w:t>
      </w:r>
      <w:r w:rsidR="00E70E03">
        <w:rPr>
          <w:rFonts w:ascii="Times New Roman" w:hAnsi="Times New Roman" w:eastAsia="Times New Roman" w:cs="Times New Roman"/>
        </w:rPr>
        <w:t>recorded</w:t>
      </w:r>
      <w:r w:rsidR="00443B8A">
        <w:rPr>
          <w:rFonts w:ascii="Times New Roman" w:hAnsi="Times New Roman" w:eastAsia="Times New Roman" w:cs="Times New Roman"/>
        </w:rPr>
        <w:t xml:space="preserve"> points are restricted to those that fall </w:t>
      </w:r>
      <w:r w:rsidR="00E70E03">
        <w:rPr>
          <w:rFonts w:ascii="Times New Roman" w:hAnsi="Times New Roman" w:eastAsia="Times New Roman" w:cs="Times New Roman"/>
        </w:rPr>
        <w:t>in</w:t>
      </w:r>
      <w:r w:rsidR="00443B8A">
        <w:rPr>
          <w:rFonts w:ascii="Times New Roman" w:hAnsi="Times New Roman" w:eastAsia="Times New Roman" w:cs="Times New Roman"/>
        </w:rPr>
        <w:t xml:space="preserve"> a </w:t>
      </w:r>
      <w:r w:rsidR="00E70E03">
        <w:rPr>
          <w:rFonts w:ascii="Times New Roman" w:hAnsi="Times New Roman" w:eastAsia="Times New Roman" w:cs="Times New Roman"/>
        </w:rPr>
        <w:t xml:space="preserve">selected </w:t>
      </w:r>
      <w:r w:rsidR="008B03CE">
        <w:rPr>
          <w:rFonts w:ascii="Times New Roman" w:hAnsi="Times New Roman" w:eastAsia="Times New Roman" w:cs="Times New Roman"/>
        </w:rPr>
        <w:t xml:space="preserve">region </w:t>
      </w:r>
      <w:r w:rsidR="00E70E03">
        <w:rPr>
          <w:rFonts w:ascii="Times New Roman" w:hAnsi="Times New Roman" w:eastAsia="Times New Roman" w:cs="Times New Roman"/>
        </w:rPr>
        <w:t>of</w:t>
      </w:r>
      <w:r w:rsidR="00443B8A">
        <w:rPr>
          <w:rFonts w:ascii="Times New Roman" w:hAnsi="Times New Roman" w:eastAsia="Times New Roman" w:cs="Times New Roman"/>
        </w:rPr>
        <w:t xml:space="preserve"> </w:t>
      </w:r>
      <w:r w:rsidR="008B03CE">
        <w:rPr>
          <w:rFonts w:ascii="Times New Roman" w:hAnsi="Times New Roman" w:eastAsia="Times New Roman" w:cs="Times New Roman"/>
        </w:rPr>
        <w:t xml:space="preserve">the usable </w:t>
      </w:r>
      <w:r w:rsidR="00443B8A">
        <w:rPr>
          <w:rFonts w:ascii="Times New Roman" w:hAnsi="Times New Roman" w:eastAsia="Times New Roman" w:cs="Times New Roman"/>
        </w:rPr>
        <w:t>works</w:t>
      </w:r>
      <w:r w:rsidR="008B03CE">
        <w:rPr>
          <w:rFonts w:ascii="Times New Roman" w:hAnsi="Times New Roman" w:eastAsia="Times New Roman" w:cs="Times New Roman"/>
        </w:rPr>
        <w:t>p</w:t>
      </w:r>
      <w:r w:rsidR="00443B8A">
        <w:rPr>
          <w:rFonts w:ascii="Times New Roman" w:hAnsi="Times New Roman" w:eastAsia="Times New Roman" w:cs="Times New Roman"/>
        </w:rPr>
        <w:t>ace</w:t>
      </w:r>
      <w:r w:rsidR="008B03CE">
        <w:rPr>
          <w:rFonts w:ascii="Times New Roman" w:hAnsi="Times New Roman" w:eastAsia="Times New Roman" w:cs="Times New Roman"/>
        </w:rPr>
        <w:t xml:space="preserve"> of the robot.</w:t>
      </w:r>
      <w:r w:rsidR="00E70E03">
        <w:rPr>
          <w:rFonts w:ascii="Times New Roman" w:hAnsi="Times New Roman" w:eastAsia="Times New Roman" w:cs="Times New Roman"/>
        </w:rPr>
        <w:t xml:space="preserve"> This collection process produces redundant data points representing the objects and the cloud data can become large. The approach presented is applied to the raw projected LiDAR points as described with respect to the base frame of the robot. </w:t>
      </w:r>
    </w:p>
    <w:p w:rsidRPr="007F4A33" w:rsidR="007F4A33" w:rsidP="007F4A33" w:rsidRDefault="00E252E4" w14:paraId="393270DF" w14:textId="1091CF2E">
      <w:pPr>
        <w:rPr>
          <w:rFonts w:ascii="Times New Roman" w:hAnsi="Times New Roman" w:eastAsia="Times New Roman" w:cs="Times New Roman"/>
        </w:rPr>
      </w:pPr>
      <w:r>
        <w:rPr>
          <w:rFonts w:ascii="Times New Roman" w:hAnsi="Times New Roman" w:eastAsia="Times New Roman" w:cs="Times New Roman"/>
        </w:rPr>
        <w:t>Experimental Calibration</w:t>
      </w:r>
      <w:r w:rsidR="00AB1DEC">
        <w:rPr>
          <w:rFonts w:ascii="Times New Roman" w:hAnsi="Times New Roman" w:eastAsia="Times New Roman" w:cs="Times New Roman"/>
        </w:rPr>
        <w:t xml:space="preserve"> </w:t>
      </w:r>
    </w:p>
    <w:p w:rsidR="007F4A33" w:rsidP="00BC2D0B" w:rsidRDefault="00CF6BE0" w14:paraId="3BBCF94B" w14:textId="10F755FA">
      <w:pPr>
        <w:rPr>
          <w:rFonts w:ascii="Times New Roman" w:hAnsi="Times New Roman" w:eastAsia="Times New Roman" w:cs="Times New Roman"/>
          <w:b/>
          <w:bCs/>
        </w:rPr>
      </w:pPr>
      <w:r>
        <w:rPr>
          <w:rFonts w:ascii="Times New Roman" w:hAnsi="Times New Roman" w:eastAsia="Times New Roman" w:cs="Times New Roman"/>
          <w:noProof/>
        </w:rPr>
        <w:lastRenderedPageBreak/>
        <mc:AlternateContent>
          <mc:Choice Requires="wpc">
            <w:drawing>
              <wp:inline distT="0" distB="0" distL="0" distR="0" wp14:anchorId="3C7A5BFF" wp14:editId="45A342C7">
                <wp:extent cx="4661535" cy="2764342"/>
                <wp:effectExtent l="0" t="0" r="571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69" cstate="print">
                            <a:extLst>
                              <a:ext uri="{28A0092B-C50C-407E-A947-70E740481C1C}">
                                <a14:useLocalDpi xmlns:a14="http://schemas.microsoft.com/office/drawing/2010/main" val="0"/>
                              </a:ext>
                            </a:extLst>
                          </a:blip>
                          <a:stretch>
                            <a:fillRect/>
                          </a:stretch>
                        </pic:blipFill>
                        <pic:spPr>
                          <a:xfrm>
                            <a:off x="2303133" y="141818"/>
                            <a:ext cx="1724009" cy="1897486"/>
                          </a:xfrm>
                          <a:prstGeom prst="rect">
                            <a:avLst/>
                          </a:prstGeom>
                        </pic:spPr>
                      </pic:pic>
                      <pic:pic xmlns:pic="http://schemas.openxmlformats.org/drawingml/2006/picture">
                        <pic:nvPicPr>
                          <pic:cNvPr id="71" name="Picture 71" descr="A picture containing orange, telescope&#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86679" y="124757"/>
                            <a:ext cx="1621829" cy="1919833"/>
                          </a:xfrm>
                          <a:prstGeom prst="rect">
                            <a:avLst/>
                          </a:prstGeom>
                        </pic:spPr>
                      </pic:pic>
                      <wps:wsp>
                        <wps:cNvPr id="104" name="Text Box 104"/>
                        <wps:cNvSpPr txBox="1"/>
                        <wps:spPr>
                          <a:xfrm>
                            <a:off x="639551" y="2193354"/>
                            <a:ext cx="2811913" cy="311995"/>
                          </a:xfrm>
                          <a:prstGeom prst="rect">
                            <a:avLst/>
                          </a:prstGeom>
                          <a:solidFill>
                            <a:schemeClr val="lt1"/>
                          </a:solidFill>
                          <a:ln w="6350">
                            <a:solidFill>
                              <a:prstClr val="black"/>
                            </a:solidFill>
                          </a:ln>
                        </wps:spPr>
                        <wps:txbx>
                          <w:txbxContent>
                            <w:p w:rsidR="00D32F9C" w:rsidRDefault="00D32F9C" w14:paraId="09D5210C" w14:textId="79A3EF37">
                              <w:r>
                                <w:t>Figure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79DEB2B4">
              <v:group id="Canvas 7" style="width:367.05pt;height:217.65pt;mso-position-horizontal-relative:char;mso-position-vertical-relative:line" coordsize="46615,27641" o:spid="_x0000_s1105" editas="canvas" w14:anchorId="3C7A5BF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">
                <v:shape id="_x0000_s1106" style="position:absolute;width:46615;height:27641;visibility:visible;mso-wrap-style:square" filled="t" type="#_x0000_t75">
                  <v:fill o:detectmouseclick="t"/>
                  <v:path o:connecttype="none"/>
                </v:shape>
                <v:shape id="Picture 90" style="position:absolute;left:23031;top:1418;width:17240;height:18975;visibility:visible;mso-wrap-style:square" o:spid="_x0000_s110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o:title="" r:id="rId71"/>
                </v:shape>
                <v:shape id="Picture 71" style="position:absolute;left:3866;top:1247;width:16219;height:19198;visibility:visible;mso-wrap-style:square" alt="A picture containing orange, telescope&#10;&#10;Description automatically generated" o:spid="_x0000_s110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">
                  <v:imagedata o:title="A picture containing orange, telescope&#10;&#10;Description automatically generated" r:id="rId72"/>
                </v:shape>
                <v:shape id="Text Box 104" style="position:absolute;left:6395;top:21933;width:28119;height:3120;visibility:visible;mso-wrap-style:square;v-text-anchor:top" o:spid="_x0000_s1109"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v:textbox>
                    <w:txbxContent>
                      <w:p w:rsidR="00D32F9C" w:rsidRDefault="00D32F9C" w14:paraId="00F4E3FF" w14:textId="79A3EF37">
                        <w:r>
                          <w:t>Figure - Experimental Setup for Application A</w:t>
                        </w:r>
                      </w:p>
                    </w:txbxContent>
                  </v:textbox>
                </v:shape>
                <w10:anchorlock/>
              </v:group>
            </w:pict>
          </mc:Fallback>
        </mc:AlternateContent>
      </w:r>
    </w:p>
    <w:p w:rsidR="002F370D" w:rsidP="00BC2D0B" w:rsidRDefault="002F370D" w14:paraId="5549C82A" w14:textId="0A90DB56">
      <w:pPr>
        <w:rPr>
          <w:rFonts w:ascii="Times New Roman" w:hAnsi="Times New Roman" w:eastAsia="Times New Roman" w:cs="Times New Roman"/>
          <w:b/>
          <w:bCs/>
        </w:rPr>
      </w:pPr>
    </w:p>
    <w:p w:rsidR="002F370D" w:rsidP="00BC2D0B" w:rsidRDefault="002F370D" w14:paraId="1766C5F4" w14:textId="77777777">
      <w:pPr>
        <w:rPr>
          <w:rFonts w:ascii="Times New Roman" w:hAnsi="Times New Roman" w:eastAsia="Times New Roman" w:cs="Times New Roman"/>
          <w:b/>
          <w:bCs/>
        </w:rPr>
      </w:pPr>
    </w:p>
    <w:p w:rsidR="003A00E5" w:rsidP="00BC2D0B" w:rsidRDefault="00D459E6" w14:paraId="49247CEE" w14:textId="3BA3E134">
      <w:pPr>
        <w:rPr>
          <w:rFonts w:ascii="Times New Roman" w:hAnsi="Times New Roman" w:eastAsia="Times New Roman" w:cs="Times New Roman"/>
        </w:rPr>
      </w:pPr>
      <w:r>
        <w:rPr>
          <w:rFonts w:ascii="Times New Roman" w:hAnsi="Times New Roman" w:eastAsia="Times New Roman" w:cs="Times New Roman"/>
          <w:noProof/>
        </w:rPr>
        <mc:AlternateContent>
          <mc:Choice Requires="wpc">
            <w:drawing>
              <wp:inline distT="0" distB="0" distL="0" distR="0" wp14:anchorId="190357C4" wp14:editId="23977649">
                <wp:extent cx="5486400" cy="2045506"/>
                <wp:effectExtent l="0" t="0" r="0" b="0"/>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Picture 25" descr="Engineering drawing&#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47097" y="184113"/>
                            <a:ext cx="1604511" cy="1253556"/>
                          </a:xfrm>
                          <a:prstGeom prst="rect">
                            <a:avLst/>
                          </a:prstGeom>
                        </pic:spPr>
                      </pic:pic>
                      <pic:pic xmlns:pic="http://schemas.openxmlformats.org/drawingml/2006/picture">
                        <pic:nvPicPr>
                          <pic:cNvPr id="28" name="Picture 28" descr="Engineering drawing&#10;&#10;Description automatically generated with low confidence"/>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853666" y="177487"/>
                            <a:ext cx="1618041" cy="1264127"/>
                          </a:xfrm>
                          <a:prstGeom prst="rect">
                            <a:avLst/>
                          </a:prstGeom>
                        </pic:spPr>
                      </pic:pic>
                      <pic:pic xmlns:pic="http://schemas.openxmlformats.org/drawingml/2006/picture">
                        <pic:nvPicPr>
                          <pic:cNvPr id="30" name="Picture 30" descr="Engineering drawing&#10;&#10;Description automatically generated with medium confidence"/>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556276" y="177487"/>
                            <a:ext cx="1612991" cy="1260182"/>
                          </a:xfrm>
                          <a:prstGeom prst="rect">
                            <a:avLst/>
                          </a:prstGeom>
                        </pic:spPr>
                      </pic:pic>
                      <wps:wsp>
                        <wps:cNvPr id="105" name="Text Box 104"/>
                        <wps:cNvSpPr txBox="1"/>
                        <wps:spPr>
                          <a:xfrm>
                            <a:off x="1237110" y="1580539"/>
                            <a:ext cx="1225956" cy="311785"/>
                          </a:xfrm>
                          <a:prstGeom prst="rect">
                            <a:avLst/>
                          </a:prstGeom>
                          <a:solidFill>
                            <a:schemeClr val="lt1"/>
                          </a:solidFill>
                          <a:ln w="6350">
                            <a:solidFill>
                              <a:prstClr val="black"/>
                            </a:solidFill>
                          </a:ln>
                        </wps:spPr>
                        <wps:txbx>
                          <w:txbxContent>
                            <w:p w:rsidR="00D32F9C" w:rsidP="00D32F9C" w:rsidRDefault="00D32F9C" w14:paraId="37B15F98" w14:textId="7E873209">
                              <w:pPr>
                                <w:spacing w:line="256" w:lineRule="auto"/>
                                <w:rPr>
                                  <w:rFonts w:ascii="Calibri" w:hAnsi="Calibri" w:eastAsia="Calibri"/>
                                </w:rPr>
                              </w:pPr>
                              <w:r>
                                <w:rPr>
                                  <w:rFonts w:ascii="Calibri" w:hAnsi="Calibri" w:eastAsia="Calibri"/>
                                </w:rPr>
                                <w:t xml:space="preserve">Figure – 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11313BCF">
              <v:group id="Canvas 22" style="width:6in;height:161.05pt;mso-position-horizontal-relative:char;mso-position-vertical-relative:line" coordsize="54864,20453" o:spid="_x0000_s1110" editas="canvas" w14:anchorId="190357C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">
                <v:shape id="_x0000_s1111" style="position:absolute;width:54864;height:20453;visibility:visible;mso-wrap-style:square" filled="t" type="#_x0000_t75">
                  <v:fill o:detectmouseclick="t"/>
                  <v:path o:connecttype="none"/>
                </v:shape>
                <v:shape id="Picture 25" style="position:absolute;left:1470;top:1841;width:16046;height:12535;visibility:visible;mso-wrap-style:square" alt="Engineering drawing&#10;&#10;Description automatically generated" o:spid="_x0000_s111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">
                  <v:imagedata o:title="Engineering drawing&#10;&#10;Description automatically generated" r:id="rId76"/>
                </v:shape>
                <v:shape id="Picture 28" style="position:absolute;left:18536;top:1774;width:16181;height:12642;visibility:visible;mso-wrap-style:square" alt="Engineering drawing&#10;&#10;Description automatically generated with low confidence" o:spid="_x0000_s11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">
                  <v:imagedata o:title="Engineering drawing&#10;&#10;Description automatically generated with low confidence" r:id="rId77"/>
                </v:shape>
                <v:shape id="Picture 30" style="position:absolute;left:35562;top:1774;width:16130;height:12602;visibility:visible;mso-wrap-style:square" alt="Engineering drawing&#10;&#10;Description automatically generated with medium confidence" o:spid="_x0000_s111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">
                  <v:imagedata o:title="Engineering drawing&#10;&#10;Description automatically generated with medium confidence" r:id="rId78"/>
                </v:shape>
                <v:shape id="Text Box 104" style="position:absolute;left:12371;top:15805;width:12259;height:3118;visibility:visible;mso-wrap-style:square;v-text-anchor:top" o:spid="_x0000_s1115"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v:textbox>
                    <w:txbxContent>
                      <w:p w:rsidR="00D32F9C" w:rsidP="00D32F9C" w:rsidRDefault="00D32F9C" w14:paraId="2C49A194" w14:textId="7E873209">
                        <w:pPr>
                          <w:spacing w:line="256" w:lineRule="auto"/>
                          <w:rPr>
                            <w:rFonts w:ascii="Calibri" w:hAnsi="Calibri" w:eastAsia="Calibri"/>
                          </w:rPr>
                        </w:pPr>
                        <w:r>
                          <w:rPr>
                            <w:rFonts w:ascii="Calibri" w:hAnsi="Calibri" w:eastAsia="Calibri"/>
                          </w:rPr>
                          <w:t xml:space="preserve">Figure – Filtering </w:t>
                        </w:r>
                      </w:p>
                    </w:txbxContent>
                  </v:textbox>
                </v:shape>
                <w10:anchorlock/>
              </v:group>
            </w:pict>
          </mc:Fallback>
        </mc:AlternateContent>
      </w:r>
    </w:p>
    <w:p w:rsidR="002F370D" w:rsidP="00BC2D0B" w:rsidRDefault="002F370D" w14:paraId="16606C7F" w14:textId="77777777">
      <w:pPr>
        <w:rPr>
          <w:rFonts w:ascii="Times New Roman" w:hAnsi="Times New Roman" w:eastAsia="Times New Roman" w:cs="Times New Roman"/>
        </w:rPr>
      </w:pPr>
    </w:p>
    <w:p w:rsidR="002F370D" w:rsidP="00BC2D0B" w:rsidRDefault="002F370D" w14:paraId="03E0710D" w14:textId="77777777">
      <w:pPr>
        <w:rPr>
          <w:rFonts w:ascii="Times New Roman" w:hAnsi="Times New Roman" w:eastAsia="Times New Roman" w:cs="Times New Roman"/>
        </w:rPr>
      </w:pPr>
    </w:p>
    <w:p w:rsidR="002F370D" w:rsidP="00BC2D0B" w:rsidRDefault="002F370D" w14:paraId="2AD5B002" w14:textId="77777777">
      <w:pPr>
        <w:rPr>
          <w:rFonts w:ascii="Times New Roman" w:hAnsi="Times New Roman" w:eastAsia="Times New Roman" w:cs="Times New Roman"/>
        </w:rPr>
      </w:pPr>
    </w:p>
    <w:p w:rsidR="002F370D" w:rsidP="00BC2D0B" w:rsidRDefault="002F370D" w14:paraId="17728848" w14:textId="77777777">
      <w:pPr>
        <w:rPr>
          <w:rFonts w:ascii="Times New Roman" w:hAnsi="Times New Roman" w:eastAsia="Times New Roman" w:cs="Times New Roman"/>
        </w:rPr>
      </w:pPr>
    </w:p>
    <w:p w:rsidR="00CF6BE0" w:rsidP="00BC2D0B" w:rsidRDefault="00CF6BE0" w14:paraId="628BFE83" w14:textId="7F62ECD6">
      <w:pPr>
        <w:rPr>
          <w:rFonts w:ascii="Times New Roman" w:hAnsi="Times New Roman" w:eastAsia="Times New Roman" w:cs="Times New Roman"/>
        </w:rPr>
      </w:pPr>
    </w:p>
    <w:p w:rsidR="00CF6BE0" w:rsidP="00BC2D0B" w:rsidRDefault="00CF6BE0" w14:paraId="093CB55B" w14:textId="79060D31">
      <w:pPr>
        <w:rPr>
          <w:rFonts w:ascii="Times New Roman" w:hAnsi="Times New Roman" w:eastAsia="Times New Roman" w:cs="Times New Roman"/>
        </w:rPr>
      </w:pPr>
    </w:p>
    <w:p w:rsidR="00CF6BE0" w:rsidP="00BC2D0B" w:rsidRDefault="00CF6BE0" w14:paraId="78350649" w14:textId="27F8CEDB">
      <w:pPr>
        <w:rPr>
          <w:rFonts w:ascii="Times New Roman" w:hAnsi="Times New Roman" w:eastAsia="Times New Roman" w:cs="Times New Roman"/>
        </w:rPr>
      </w:pPr>
    </w:p>
    <w:p w:rsidR="002F370D" w:rsidP="00BC2D0B" w:rsidRDefault="002F370D" w14:paraId="0F246ED2" w14:textId="03BC17CE">
      <w:pPr>
        <w:rPr>
          <w:rFonts w:ascii="Times New Roman" w:hAnsi="Times New Roman" w:eastAsia="Times New Roman" w:cs="Times New Roman"/>
        </w:rPr>
      </w:pPr>
    </w:p>
    <w:p w:rsidR="002F370D" w:rsidP="00BC2D0B" w:rsidRDefault="002F370D" w14:paraId="61E9DF13" w14:textId="1305077A">
      <w:pPr>
        <w:rPr>
          <w:rFonts w:ascii="Times New Roman" w:hAnsi="Times New Roman" w:eastAsia="Times New Roman" w:cs="Times New Roman"/>
        </w:rPr>
      </w:pPr>
      <w:r>
        <w:rPr>
          <w:rFonts w:ascii="Times New Roman" w:hAnsi="Times New Roman" w:eastAsia="Times New Roman" w:cs="Times New Roman"/>
          <w:noProof/>
        </w:rPr>
        <w:lastRenderedPageBreak/>
        <mc:AlternateContent>
          <mc:Choice Requires="wpc">
            <w:drawing>
              <wp:inline distT="0" distB="0" distL="0" distR="0" wp14:anchorId="42FCA105" wp14:editId="5DFE1984">
                <wp:extent cx="5486400" cy="2130076"/>
                <wp:effectExtent l="0" t="0" r="0" b="381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44947" y="1659735"/>
                            <a:ext cx="2029359" cy="311150"/>
                          </a:xfrm>
                          <a:prstGeom prst="rect">
                            <a:avLst/>
                          </a:prstGeom>
                          <a:solidFill>
                            <a:schemeClr val="lt1"/>
                          </a:solidFill>
                          <a:ln w="6350">
                            <a:solidFill>
                              <a:prstClr val="black"/>
                            </a:solidFill>
                          </a:ln>
                        </wps:spPr>
                        <wps:txbx>
                          <w:txbxContent>
                            <w:p w:rsidR="00D32F9C" w:rsidP="00D32F9C" w:rsidRDefault="00D32F9C" w14:paraId="5FBB8B20" w14:textId="70B71199">
                              <w:pPr>
                                <w:spacing w:line="254" w:lineRule="auto"/>
                                <w:rPr>
                                  <w:rFonts w:ascii="Calibri" w:hAnsi="Calibri" w:eastAsia="Calibri"/>
                                </w:rPr>
                              </w:pPr>
                              <w:r>
                                <w:rPr>
                                  <w:rFonts w:ascii="Calibri" w:hAnsi="Calibri" w:eastAsia="Calibri"/>
                                </w:rPr>
                                <w:t>Figure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5F3ACE2E">
              <v:group id="Canvas 31" style="width:6in;height:167.7pt;mso-position-horizontal-relative:char;mso-position-vertical-relative:line" coordsize="54864,21297" o:spid="_x0000_s1116" editas="canvas" w14:anchorId="42FCA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&#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">
                <v:shape id="_x0000_s1117" style="position:absolute;width:54864;height:21297;visibility:visible;mso-wrap-style:square" filled="t" type="#_x0000_t75">
                  <v:fill o:detectmouseclick="t"/>
                  <v:path o:connecttype="none"/>
                </v:shape>
                <v:shape id="Picture 45" style="position:absolute;left:19027;top:1427;width:17231;height:13462;visibility:visible;mso-wrap-style:square" alt="A picture containing graphical user interface&#10;&#10;Description automatically generated" o:spid="_x0000_s111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o:title="A picture containing graphical user interface&#10;&#10;Description automatically generated" r:id="rId82"/>
                </v:shape>
                <v:shape id="Picture 50" style="position:absolute;left:37070;top:1427;width:17318;height:13530;visibility:visible;mso-wrap-style:square" alt="Chart, histogram&#10;&#10;Description automatically generated" o:spid="_x0000_s111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o:title="Chart, histogram&#10;&#10;Description automatically generated" r:id="rId83"/>
                </v:shape>
                <v:shape id="Picture 54" style="position:absolute;left:972;top:1489;width:17172;height:13416;visibility:visible;mso-wrap-style:square" alt="Chart, surface chart&#10;&#10;Description automatically generated with medium confidence" o:spid="_x0000_s112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o:title="Chart, surface chart&#10;&#10;Description automatically generated with medium confidence" r:id="rId84"/>
                </v:shape>
                <v:shape id="Text Box 104" style="position:absolute;left:18449;top:16597;width:20294;height:3111;visibility:visible;mso-wrap-style:square;v-text-anchor:top" o:spid="_x0000_s1121"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v:textbox>
                    <w:txbxContent>
                      <w:p w:rsidR="00D32F9C" w:rsidP="00D32F9C" w:rsidRDefault="00D32F9C" w14:paraId="44A7E2C1" w14:textId="70B71199">
                        <w:pPr>
                          <w:spacing w:line="254" w:lineRule="auto"/>
                          <w:rPr>
                            <w:rFonts w:ascii="Calibri" w:hAnsi="Calibri" w:eastAsia="Calibri"/>
                          </w:rPr>
                        </w:pPr>
                        <w:r>
                          <w:rPr>
                            <w:rFonts w:ascii="Calibri" w:hAnsi="Calibri" w:eastAsia="Calibri"/>
                          </w:rPr>
                          <w:t>Figure – Segmentation of Table</w:t>
                        </w:r>
                      </w:p>
                    </w:txbxContent>
                  </v:textbox>
                </v:shape>
                <w10:anchorlock/>
              </v:group>
            </w:pict>
          </mc:Fallback>
        </mc:AlternateContent>
      </w:r>
    </w:p>
    <w:p w:rsidR="00CF6BE0" w:rsidP="00BC2D0B" w:rsidRDefault="00CF6BE0" w14:paraId="00767D60" w14:textId="0F2AFB3D">
      <w:pPr>
        <w:rPr>
          <w:rFonts w:ascii="Times New Roman" w:hAnsi="Times New Roman" w:eastAsia="Times New Roman" w:cs="Times New Roman"/>
        </w:rPr>
      </w:pPr>
    </w:p>
    <w:p w:rsidR="00CF6BE0" w:rsidP="00BC2D0B" w:rsidRDefault="00CF6BE0" w14:paraId="108CB3A5" w14:textId="00D46AFB">
      <w:pPr>
        <w:rPr>
          <w:rFonts w:ascii="Times New Roman" w:hAnsi="Times New Roman" w:eastAsia="Times New Roman" w:cs="Times New Roman"/>
        </w:rPr>
      </w:pPr>
    </w:p>
    <w:p w:rsidR="00CF6BE0" w:rsidP="00BC2D0B" w:rsidRDefault="00CF6BE0" w14:paraId="7018CED6" w14:textId="02C3D5AB">
      <w:pPr>
        <w:rPr>
          <w:rFonts w:ascii="Times New Roman" w:hAnsi="Times New Roman" w:eastAsia="Times New Roman" w:cs="Times New Roman"/>
        </w:rPr>
      </w:pPr>
    </w:p>
    <w:p w:rsidR="00CF6BE0" w:rsidP="00BC2D0B" w:rsidRDefault="002F370D" w14:paraId="2DE8ABC2" w14:textId="1AE4E4A1">
      <w:pPr>
        <w:rPr>
          <w:rFonts w:ascii="Times New Roman" w:hAnsi="Times New Roman" w:eastAsia="Times New Roman" w:cs="Times New Roman"/>
        </w:rPr>
      </w:pPr>
      <w:r>
        <w:rPr>
          <w:rFonts w:ascii="Times New Roman" w:hAnsi="Times New Roman" w:eastAsia="Times New Roman" w:cs="Times New Roman"/>
          <w:noProof/>
        </w:rPr>
        <mc:AlternateContent>
          <mc:Choice Requires="wpc">
            <w:drawing>
              <wp:inline distT="0" distB="0" distL="0" distR="0" wp14:anchorId="5A23C243" wp14:editId="7825CE64">
                <wp:extent cx="5486400" cy="2050794"/>
                <wp:effectExtent l="0" t="0" r="0" b="698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8" name="Picture 58" descr="A picture containing electronics&#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83748" y="118117"/>
                            <a:ext cx="1792622" cy="1400524"/>
                          </a:xfrm>
                          <a:prstGeom prst="rect">
                            <a:avLst/>
                          </a:prstGeom>
                        </pic:spPr>
                      </pic:pic>
                      <pic:pic xmlns:pic="http://schemas.openxmlformats.org/drawingml/2006/picture">
                        <pic:nvPicPr>
                          <pic:cNvPr id="60" name="Picture 60" descr="A picture containing graphical user interface&#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625886" y="154235"/>
                            <a:ext cx="1760987" cy="1375806"/>
                          </a:xfrm>
                          <a:prstGeom prst="rect">
                            <a:avLst/>
                          </a:prstGeom>
                        </pic:spPr>
                      </pic:pic>
                      <wps:wsp>
                        <wps:cNvPr id="107" name="Text Box 104"/>
                        <wps:cNvSpPr txBox="1"/>
                        <wps:spPr>
                          <a:xfrm>
                            <a:off x="1792093" y="1681095"/>
                            <a:ext cx="2028825" cy="310515"/>
                          </a:xfrm>
                          <a:prstGeom prst="rect">
                            <a:avLst/>
                          </a:prstGeom>
                          <a:solidFill>
                            <a:schemeClr val="lt1"/>
                          </a:solidFill>
                          <a:ln w="6350">
                            <a:solidFill>
                              <a:prstClr val="black"/>
                            </a:solidFill>
                          </a:ln>
                        </wps:spPr>
                        <wps:txbx>
                          <w:txbxContent>
                            <w:p w:rsidR="00D32F9C" w:rsidP="00D32F9C" w:rsidRDefault="00D32F9C" w14:paraId="0B75793A" w14:textId="77777777">
                              <w:pPr>
                                <w:spacing w:line="252" w:lineRule="auto"/>
                                <w:rPr>
                                  <w:rFonts w:ascii="Calibri" w:hAnsi="Calibri" w:eastAsia="Calibri"/>
                                </w:rPr>
                              </w:pPr>
                              <w:r>
                                <w:rPr>
                                  <w:rFonts w:ascii="Calibri" w:hAnsi="Calibri" w:eastAsia="Calibri"/>
                                </w:rPr>
                                <w:t>Figure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062FB574">
              <v:group id="Canvas 51" style="width:6in;height:161.5pt;mso-position-horizontal-relative:char;mso-position-vertical-relative:line" coordsize="54864,20504" o:spid="_x0000_s1122" editas="canvas" w14:anchorId="5A23C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">
                <v:shape id="_x0000_s1123" style="position:absolute;width:54864;height:20504;visibility:visible;mso-wrap-style:square" filled="t" type="#_x0000_t75">
                  <v:fill o:detectmouseclick="t"/>
                  <v:path o:connecttype="none"/>
                </v:shape>
                <v:shape id="Picture 58" style="position:absolute;left:837;top:1181;width:17926;height:14005;visibility:visible;mso-wrap-style:square" alt="A picture containing electronics&#10;&#10;Description automatically generated" o:spid="_x0000_s112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">
                  <v:imagedata o:title="A picture containing electronics&#10;&#10;Description automatically generated" r:id="rId87"/>
                </v:shape>
                <v:shape id="Picture 60" style="position:absolute;left:36258;top:1542;width:17610;height:13758;visibility:visible;mso-wrap-style:square" alt="A picture containing graphical user interface&#10;&#10;Description automatically generated" o:spid="_x0000_s112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">
                  <v:imagedata o:title="A picture containing graphical user interface&#10;&#10;Description automatically generated" r:id="rId88"/>
                </v:shape>
                <v:shape id="Text Box 104" style="position:absolute;left:17920;top:16810;width:20289;height:3106;visibility:visible;mso-wrap-style:square;v-text-anchor:top" o:spid="_x0000_s1126" fillcolor="white [3201]"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">
                  <v:textbox>
                    <w:txbxContent>
                      <w:p w:rsidR="00D32F9C" w:rsidP="00D32F9C" w:rsidRDefault="00D32F9C" w14:paraId="30EA4371" w14:textId="77777777">
                        <w:pPr>
                          <w:spacing w:line="252" w:lineRule="auto"/>
                          <w:rPr>
                            <w:rFonts w:ascii="Calibri" w:hAnsi="Calibri" w:eastAsia="Calibri"/>
                          </w:rPr>
                        </w:pPr>
                        <w:r>
                          <w:rPr>
                            <w:rFonts w:ascii="Calibri" w:hAnsi="Calibri" w:eastAsia="Calibri"/>
                          </w:rPr>
                          <w:t>Figure – Segmentation of Table</w:t>
                        </w:r>
                      </w:p>
                    </w:txbxContent>
                  </v:textbox>
                </v:shape>
                <w10:anchorlock/>
              </v:group>
            </w:pict>
          </mc:Fallback>
        </mc:AlternateContent>
      </w:r>
    </w:p>
    <w:p w:rsidR="00CF6BE0" w:rsidP="00BC2D0B" w:rsidRDefault="00CF6BE0" w14:paraId="159195E9" w14:textId="0D30CAF6">
      <w:pPr>
        <w:rPr>
          <w:rFonts w:ascii="Times New Roman" w:hAnsi="Times New Roman" w:eastAsia="Times New Roman" w:cs="Times New Roman"/>
        </w:rPr>
      </w:pPr>
    </w:p>
    <w:p w:rsidR="00CF6BE0" w:rsidP="00BC2D0B" w:rsidRDefault="00CF6BE0" w14:paraId="23E70581" w14:textId="70CAD9F0">
      <w:pPr>
        <w:rPr>
          <w:rFonts w:ascii="Times New Roman" w:hAnsi="Times New Roman" w:eastAsia="Times New Roman" w:cs="Times New Roman"/>
        </w:rPr>
      </w:pPr>
    </w:p>
    <w:p w:rsidR="00CF6BE0" w:rsidP="00BC2D0B" w:rsidRDefault="00CF6BE0" w14:paraId="3117AF3E" w14:textId="1B5A6ECB">
      <w:pPr>
        <w:rPr>
          <w:rFonts w:ascii="Times New Roman" w:hAnsi="Times New Roman" w:eastAsia="Times New Roman" w:cs="Times New Roman"/>
        </w:rPr>
      </w:pPr>
    </w:p>
    <w:p w:rsidR="00CF6BE0" w:rsidP="00BC2D0B" w:rsidRDefault="00CF6BE0" w14:paraId="550CB3A9" w14:textId="63554E9B">
      <w:pPr>
        <w:rPr>
          <w:rFonts w:ascii="Times New Roman" w:hAnsi="Times New Roman" w:eastAsia="Times New Roman" w:cs="Times New Roman"/>
        </w:rPr>
      </w:pPr>
    </w:p>
    <w:p w:rsidR="00CF6BE0" w:rsidP="00BC2D0B" w:rsidRDefault="00CF6BE0" w14:paraId="5AB585F2" w14:textId="00E07580">
      <w:pPr>
        <w:rPr>
          <w:rFonts w:ascii="Times New Roman" w:hAnsi="Times New Roman" w:eastAsia="Times New Roman" w:cs="Times New Roman"/>
        </w:rPr>
      </w:pPr>
    </w:p>
    <w:p w:rsidR="009529BA" w:rsidP="00BC2D0B" w:rsidRDefault="00522356" w14:paraId="79752232" w14:textId="0404E64F">
      <w:pPr>
        <w:rPr>
          <w:rFonts w:ascii="Times New Roman" w:hAnsi="Times New Roman" w:eastAsia="Times New Roman" w:cs="Times New Roman"/>
        </w:rPr>
      </w:pPr>
      <w:r>
        <w:rPr>
          <w:rFonts w:ascii="Times New Roman" w:hAnsi="Times New Roman" w:eastAsia="Times New Roman" w:cs="Times New Roman"/>
          <w:noProof/>
        </w:rPr>
        <w:lastRenderedPageBreak/>
        <mc:AlternateContent>
          <mc:Choice Requires="wpc">
            <w:drawing>
              <wp:inline distT="0" distB="0" distL="0" distR="0" wp14:anchorId="0EF3F365" wp14:editId="088878E5">
                <wp:extent cx="5486400" cy="2896480"/>
                <wp:effectExtent l="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6" name="Picture 66" descr="Diagram&#10;&#10;Description automatically generated with medium confidenc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14379" y="143609"/>
                            <a:ext cx="2576864" cy="2013226"/>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2796058" y="143609"/>
                            <a:ext cx="2568776" cy="2006908"/>
                          </a:xfrm>
                          <a:prstGeom prst="rect">
                            <a:avLst/>
                          </a:prstGeom>
                        </pic:spPr>
                      </pic:pic>
                      <wps:wsp>
                        <wps:cNvPr id="102" name="Text Box 36"/>
                        <wps:cNvSpPr txBox="1"/>
                        <wps:spPr>
                          <a:xfrm>
                            <a:off x="993974" y="2214751"/>
                            <a:ext cx="3551598" cy="284480"/>
                          </a:xfrm>
                          <a:prstGeom prst="rect">
                            <a:avLst/>
                          </a:prstGeom>
                          <a:solidFill>
                            <a:schemeClr val="lt1"/>
                          </a:solidFill>
                          <a:ln w="6350">
                            <a:solidFill>
                              <a:schemeClr val="bg1"/>
                            </a:solidFill>
                          </a:ln>
                        </wps:spPr>
                        <wps:txbx>
                          <w:txbxContent>
                            <w:p w:rsidR="00FD15EF" w:rsidP="00FD15EF" w:rsidRDefault="00FD15EF" w14:paraId="409C2455" w14:textId="3EA2950E">
                              <w:pPr>
                                <w:spacing w:line="252" w:lineRule="auto"/>
                                <w:rPr>
                                  <w:rFonts w:ascii="Calibri" w:hAnsi="Calibri" w:eastAsia="Calibri"/>
                                </w:rPr>
                              </w:pPr>
                              <w:proofErr w:type="gramStart"/>
                              <w:r>
                                <w:rPr>
                                  <w:rFonts w:ascii="Calibri" w:hAnsi="Calibri" w:eastAsia="Calibri"/>
                                </w:rPr>
                                <w:t>Figure  –</w:t>
                              </w:r>
                              <w:proofErr w:type="gramEnd"/>
                              <w:r w:rsidR="00D32F9C">
                                <w:rPr>
                                  <w:rFonts w:ascii="Calibri" w:hAnsi="Calibri" w:eastAsia="Calibri"/>
                                </w:rPr>
                                <w:t xml:space="preserve"> </w:t>
                              </w:r>
                              <w:r>
                                <w:rPr>
                                  <w:rFonts w:ascii="Calibri" w:hAnsi="Calibri" w:eastAsia="Calibri"/>
                                </w:rPr>
                                <w:t>Workpiece Localization with ICP</w:t>
                              </w:r>
                              <w:r w:rsidR="00D32F9C">
                                <w:rPr>
                                  <w:rFonts w:ascii="Calibri" w:hAnsi="Calibri" w:eastAsia="Calibri"/>
                                </w:rPr>
                                <w:t xml:space="preserve">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w14:anchorId="36804D3A">
              <v:group id="Canvas 64" style="width:6in;height:228.05pt;mso-position-horizontal-relative:char;mso-position-vertical-relative:line" coordsize="54864,28962" o:spid="_x0000_s1127" editas="canvas" w14:anchorId="0EF3F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">
                <v:shape id="_x0000_s1128" style="position:absolute;width:54864;height:28962;visibility:visible;mso-wrap-style:square" filled="t" type="#_x0000_t75">
                  <v:fill o:detectmouseclick="t"/>
                  <v:path o:connecttype="none"/>
                </v:shape>
                <v:shape id="Picture 66" style="position:absolute;left:1143;top:1436;width:25769;height:20132;visibility:visible;mso-wrap-style:square" alt="Diagram&#10;&#10;Description automatically generated with medium confidence" o:spid="_x0000_s11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">
                  <v:imagedata o:title="Diagram&#10;&#10;Description automatically generated with medium confidence" r:id="rId91"/>
                </v:shape>
                <v:shape id="Picture 69" style="position:absolute;left:27960;top:1436;width:25688;height:20069;visibility:visible;mso-wrap-style:square" alt="Diagram, engineering drawing&#10;&#10;Description automatically generated" o:spid="_x0000_s11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">
                  <v:imagedata o:title="Diagram, engineering drawing&#10;&#10;Description automatically generated" r:id="rId92"/>
                </v:shape>
                <v:shape id="Text Box 36" style="position:absolute;left:9939;top:22147;width:35516;height:2845;visibility:visible;mso-wrap-style:square;v-text-anchor:top" o:spid="_x0000_s1131" fillcolor="white [3201]" strokecolor="white [3212]"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v:textbox>
                    <w:txbxContent>
                      <w:p w:rsidR="00FD15EF" w:rsidP="00FD15EF" w:rsidRDefault="00FD15EF" w14:paraId="4791D462" w14:textId="3EA2950E">
                        <w:pPr>
                          <w:spacing w:line="252" w:lineRule="auto"/>
                          <w:rPr>
                            <w:rFonts w:ascii="Calibri" w:hAnsi="Calibri" w:eastAsia="Calibri"/>
                          </w:rPr>
                        </w:pPr>
                        <w:r>
                          <w:rPr>
                            <w:rFonts w:ascii="Calibri" w:hAnsi="Calibri" w:eastAsia="Calibri"/>
                          </w:rPr>
                          <w:t>Figure  –</w:t>
                        </w:r>
                        <w:r w:rsidR="00D32F9C">
                          <w:rPr>
                            <w:rFonts w:ascii="Calibri" w:hAnsi="Calibri" w:eastAsia="Calibri"/>
                          </w:rPr>
                          <w:t xml:space="preserve"> </w:t>
                        </w:r>
                        <w:r>
                          <w:rPr>
                            <w:rFonts w:ascii="Calibri" w:hAnsi="Calibri" w:eastAsia="Calibri"/>
                          </w:rPr>
                          <w:t>Workpiece Localization with ICP</w:t>
                        </w:r>
                        <w:r w:rsidR="00D32F9C">
                          <w:rPr>
                            <w:rFonts w:ascii="Calibri" w:hAnsi="Calibri" w:eastAsia="Calibri"/>
                          </w:rPr>
                          <w:t xml:space="preserve"> for </w:t>
                        </w:r>
                        <w:r w:rsidR="00D32F9C">
                          <w:rPr>
                            <w:rFonts w:ascii="Calibri" w:hAnsi="Calibri" w:eastAsia="Calibri"/>
                          </w:rPr>
                          <w:t>Example A</w:t>
                        </w:r>
                      </w:p>
                    </w:txbxContent>
                  </v:textbox>
                </v:shape>
                <w10:anchorlock/>
              </v:group>
            </w:pict>
          </mc:Fallback>
        </mc:AlternateContent>
      </w:r>
    </w:p>
    <w:p w:rsidR="00C606A4" w:rsidP="00BC2D0B" w:rsidRDefault="00C606A4" w14:paraId="0845F466" w14:textId="77777777">
      <w:pPr>
        <w:rPr>
          <w:rFonts w:ascii="Times New Roman" w:hAnsi="Times New Roman" w:eastAsia="Times New Roman" w:cs="Times New Roman"/>
        </w:rPr>
      </w:pPr>
    </w:p>
    <w:p w:rsidR="00C606A4" w:rsidP="00BC2D0B" w:rsidRDefault="00C606A4" w14:paraId="49EFC828" w14:textId="77777777">
      <w:pPr>
        <w:rPr>
          <w:rFonts w:ascii="Times New Roman" w:hAnsi="Times New Roman" w:eastAsia="Times New Roman" w:cs="Times New Roman"/>
        </w:rPr>
      </w:pPr>
    </w:p>
    <w:p w:rsidR="00C606A4" w:rsidP="00BC2D0B" w:rsidRDefault="00C606A4" w14:paraId="0BCF6D14" w14:textId="77777777">
      <w:pPr>
        <w:rPr>
          <w:rFonts w:ascii="Times New Roman" w:hAnsi="Times New Roman" w:eastAsia="Times New Roman" w:cs="Times New Roman"/>
        </w:rPr>
      </w:pPr>
    </w:p>
    <w:p w:rsidR="00C606A4" w:rsidP="00BC2D0B" w:rsidRDefault="00C606A4" w14:paraId="036D295E" w14:textId="77777777">
      <w:pPr>
        <w:rPr>
          <w:rFonts w:ascii="Times New Roman" w:hAnsi="Times New Roman" w:eastAsia="Times New Roman" w:cs="Times New Roman"/>
        </w:rPr>
      </w:pPr>
    </w:p>
    <w:p w:rsidR="00C606A4" w:rsidP="00BC2D0B" w:rsidRDefault="00C606A4" w14:paraId="4D737901" w14:textId="77777777">
      <w:pPr>
        <w:rPr>
          <w:rFonts w:ascii="Times New Roman" w:hAnsi="Times New Roman" w:eastAsia="Times New Roman" w:cs="Times New Roman"/>
        </w:rPr>
      </w:pPr>
    </w:p>
    <w:p w:rsidR="00C606A4" w:rsidP="00BC2D0B" w:rsidRDefault="00C606A4" w14:paraId="31FAF284" w14:textId="77777777">
      <w:pPr>
        <w:rPr>
          <w:rFonts w:ascii="Times New Roman" w:hAnsi="Times New Roman" w:eastAsia="Times New Roman" w:cs="Times New Roman"/>
        </w:rPr>
      </w:pPr>
    </w:p>
    <w:p w:rsidR="00C606A4" w:rsidP="00BC2D0B" w:rsidRDefault="00C606A4" w14:paraId="5B1CE4C4" w14:textId="77777777">
      <w:pPr>
        <w:rPr>
          <w:rFonts w:ascii="Times New Roman" w:hAnsi="Times New Roman" w:eastAsia="Times New Roman" w:cs="Times New Roman"/>
        </w:rPr>
      </w:pPr>
    </w:p>
    <w:p w:rsidR="00C606A4" w:rsidP="00BC2D0B" w:rsidRDefault="00C606A4" w14:paraId="3AC3E64E" w14:textId="77777777">
      <w:pPr>
        <w:rPr>
          <w:rFonts w:ascii="Times New Roman" w:hAnsi="Times New Roman" w:eastAsia="Times New Roman" w:cs="Times New Roman"/>
        </w:rPr>
      </w:pPr>
    </w:p>
    <w:p w:rsidR="00C606A4" w:rsidP="00BC2D0B" w:rsidRDefault="00C606A4" w14:paraId="7650C56E" w14:textId="77777777">
      <w:pPr>
        <w:rPr>
          <w:rFonts w:ascii="Times New Roman" w:hAnsi="Times New Roman" w:eastAsia="Times New Roman" w:cs="Times New Roman"/>
        </w:rPr>
      </w:pPr>
    </w:p>
    <w:p w:rsidR="00C606A4" w:rsidP="00BC2D0B" w:rsidRDefault="00C606A4" w14:paraId="5621209C" w14:textId="77777777">
      <w:pPr>
        <w:rPr>
          <w:rFonts w:ascii="Times New Roman" w:hAnsi="Times New Roman" w:eastAsia="Times New Roman" w:cs="Times New Roman"/>
        </w:rPr>
      </w:pPr>
    </w:p>
    <w:p w:rsidR="00C606A4" w:rsidP="00BC2D0B" w:rsidRDefault="00C606A4" w14:paraId="4C6806AF" w14:textId="77777777">
      <w:pPr>
        <w:rPr>
          <w:rFonts w:ascii="Times New Roman" w:hAnsi="Times New Roman" w:eastAsia="Times New Roman" w:cs="Times New Roman"/>
        </w:rPr>
      </w:pPr>
    </w:p>
    <w:p w:rsidR="00C606A4" w:rsidP="00BC2D0B" w:rsidRDefault="00C606A4" w14:paraId="0A3565EF" w14:textId="77777777">
      <w:pPr>
        <w:rPr>
          <w:rFonts w:ascii="Times New Roman" w:hAnsi="Times New Roman" w:eastAsia="Times New Roman" w:cs="Times New Roman"/>
        </w:rPr>
      </w:pPr>
    </w:p>
    <w:p w:rsidR="00C606A4" w:rsidP="00BC2D0B" w:rsidRDefault="00C606A4" w14:paraId="77BF944F" w14:textId="77777777">
      <w:pPr>
        <w:rPr>
          <w:rFonts w:ascii="Times New Roman" w:hAnsi="Times New Roman" w:eastAsia="Times New Roman" w:cs="Times New Roman"/>
        </w:rPr>
      </w:pPr>
    </w:p>
    <w:p w:rsidR="00C606A4" w:rsidP="00BC2D0B" w:rsidRDefault="00C606A4" w14:paraId="02A01927" w14:textId="77777777">
      <w:pPr>
        <w:rPr>
          <w:rFonts w:ascii="Times New Roman" w:hAnsi="Times New Roman" w:eastAsia="Times New Roman" w:cs="Times New Roman"/>
        </w:rPr>
      </w:pPr>
    </w:p>
    <w:p w:rsidR="00C606A4" w:rsidP="00BC2D0B" w:rsidRDefault="00C606A4" w14:paraId="197ED933" w14:textId="77777777">
      <w:pPr>
        <w:rPr>
          <w:rFonts w:ascii="Times New Roman" w:hAnsi="Times New Roman" w:eastAsia="Times New Roman" w:cs="Times New Roman"/>
        </w:rPr>
      </w:pPr>
    </w:p>
    <w:p w:rsidR="00C606A4" w:rsidP="00BC2D0B" w:rsidRDefault="00C606A4" w14:paraId="078AD9D5" w14:textId="77777777">
      <w:pPr>
        <w:rPr>
          <w:rFonts w:ascii="Times New Roman" w:hAnsi="Times New Roman" w:eastAsia="Times New Roman" w:cs="Times New Roman"/>
        </w:rPr>
      </w:pPr>
    </w:p>
    <w:p w:rsidR="00C606A4" w:rsidP="00BC2D0B" w:rsidRDefault="00C606A4" w14:paraId="70BF96D4" w14:textId="77777777">
      <w:pPr>
        <w:rPr>
          <w:rFonts w:ascii="Times New Roman" w:hAnsi="Times New Roman" w:eastAsia="Times New Roman" w:cs="Times New Roman"/>
        </w:rPr>
      </w:pPr>
    </w:p>
    <w:p w:rsidR="00C606A4" w:rsidP="00BC2D0B" w:rsidRDefault="00C606A4" w14:paraId="0109955F" w14:textId="77777777">
      <w:pPr>
        <w:rPr>
          <w:rFonts w:ascii="Times New Roman" w:hAnsi="Times New Roman" w:eastAsia="Times New Roman" w:cs="Times New Roman"/>
        </w:rPr>
      </w:pPr>
    </w:p>
    <w:p w:rsidR="00C606A4" w:rsidP="00BC2D0B" w:rsidRDefault="00C606A4" w14:paraId="023EB41C" w14:textId="77777777">
      <w:pPr>
        <w:rPr>
          <w:rFonts w:ascii="Times New Roman" w:hAnsi="Times New Roman" w:eastAsia="Times New Roman" w:cs="Times New Roman"/>
        </w:rPr>
      </w:pPr>
    </w:p>
    <w:p w:rsidR="00C606A4" w:rsidP="00BC2D0B" w:rsidRDefault="00C606A4" w14:paraId="4E20E310" w14:textId="77777777">
      <w:pPr>
        <w:rPr>
          <w:rFonts w:ascii="Times New Roman" w:hAnsi="Times New Roman" w:eastAsia="Times New Roman" w:cs="Times New Roman"/>
        </w:rPr>
      </w:pPr>
    </w:p>
    <w:p w:rsidR="00C606A4" w:rsidP="00BC2D0B" w:rsidRDefault="00C606A4" w14:paraId="62704332" w14:textId="5F771289">
      <w:pPr>
        <w:rPr>
          <w:rFonts w:ascii="Times New Roman" w:hAnsi="Times New Roman" w:eastAsia="Times New Roman" w:cs="Times New Roman"/>
        </w:rPr>
      </w:pPr>
      <w:r>
        <w:rPr>
          <w:rFonts w:ascii="Times New Roman" w:hAnsi="Times New Roman" w:eastAsia="Times New Roman" w:cs="Times New Roman"/>
        </w:rPr>
        <w:t>Experiment Results</w:t>
      </w:r>
    </w:p>
    <w:p w:rsidR="00FB68B3" w:rsidP="00BC2D0B" w:rsidRDefault="00474DC8" w14:paraId="0B858096" w14:textId="33C5D769">
      <w:pPr>
        <w:rPr>
          <w:rFonts w:ascii="Times New Roman" w:hAnsi="Times New Roman" w:eastAsia="Times New Roman" w:cs="Times New Roman"/>
        </w:rPr>
      </w:pPr>
      <w:r>
        <w:rPr>
          <w:rFonts w:ascii="Times New Roman" w:hAnsi="Times New Roman" w:eastAsia="Times New Roman" w:cs="Times New Roman"/>
        </w:rPr>
        <w:t xml:space="preserve">3D LiDAR </w:t>
      </w:r>
      <w:r w:rsidR="00FB68B3">
        <w:rPr>
          <w:rFonts w:ascii="Times New Roman" w:hAnsi="Times New Roman" w:eastAsia="Times New Roman" w:cs="Times New Roman"/>
        </w:rPr>
        <w:t>Calibration</w:t>
      </w:r>
      <w:r>
        <w:rPr>
          <w:rFonts w:ascii="Times New Roman" w:hAnsi="Times New Roman" w:eastAsia="Times New Roman" w:cs="Times New Roman"/>
        </w:rPr>
        <w:t xml:space="preserve"> Data</w:t>
      </w:r>
    </w:p>
    <w:tbl>
      <w:tblPr>
        <w:tblStyle w:val="TableGrid"/>
        <w:tblpPr w:leftFromText="180" w:rightFromText="180" w:vertAnchor="text" w:horzAnchor="margin" w:tblpY="233"/>
        <w:tblW w:w="0" w:type="auto"/>
        <w:tblLook w:val="04A0" w:firstRow="1" w:lastRow="0" w:firstColumn="1" w:lastColumn="0" w:noHBand="0" w:noVBand="1"/>
      </w:tblPr>
      <w:tblGrid>
        <w:gridCol w:w="2640"/>
        <w:gridCol w:w="1547"/>
        <w:gridCol w:w="1752"/>
        <w:gridCol w:w="1526"/>
        <w:gridCol w:w="574"/>
        <w:gridCol w:w="1311"/>
      </w:tblGrid>
      <w:tr w:rsidR="00FB68B3" w:rsidTr="00FB68B3" w14:paraId="757F12D9" w14:textId="77777777">
        <w:tc>
          <w:tcPr>
            <w:tcW w:w="2640" w:type="dxa"/>
          </w:tcPr>
          <w:p w:rsidR="00FB68B3" w:rsidP="00641767" w:rsidRDefault="00FB68B3" w14:paraId="6089F10D" w14:textId="77777777">
            <w:pPr>
              <w:rPr>
                <w:rFonts w:ascii="Times New Roman" w:hAnsi="Times New Roman" w:eastAsia="Times New Roman" w:cs="Times New Roman"/>
              </w:rPr>
            </w:pPr>
          </w:p>
        </w:tc>
        <w:tc>
          <w:tcPr>
            <w:tcW w:w="1547" w:type="dxa"/>
          </w:tcPr>
          <w:p w:rsidR="00FB68B3" w:rsidP="00641767" w:rsidRDefault="00FB68B3" w14:paraId="26F16F84" w14:textId="77777777">
            <w:pPr>
              <w:rPr>
                <w:rFonts w:ascii="Times New Roman" w:hAnsi="Times New Roman" w:eastAsia="Times New Roman" w:cs="Times New Roman"/>
              </w:rPr>
            </w:pPr>
            <w:r>
              <w:rPr>
                <w:rFonts w:ascii="Times New Roman" w:hAnsi="Times New Roman" w:eastAsia="Times New Roman" w:cs="Times New Roman"/>
              </w:rPr>
              <w:t>X (m)</w:t>
            </w:r>
          </w:p>
        </w:tc>
        <w:tc>
          <w:tcPr>
            <w:tcW w:w="1752" w:type="dxa"/>
          </w:tcPr>
          <w:p w:rsidR="00FB68B3" w:rsidP="00641767" w:rsidRDefault="00FB68B3" w14:paraId="174FF518" w14:textId="77777777">
            <w:pPr>
              <w:rPr>
                <w:rFonts w:ascii="Times New Roman" w:hAnsi="Times New Roman" w:eastAsia="Times New Roman" w:cs="Times New Roman"/>
              </w:rPr>
            </w:pPr>
            <w:r>
              <w:rPr>
                <w:rFonts w:ascii="Times New Roman" w:hAnsi="Times New Roman" w:eastAsia="Times New Roman" w:cs="Times New Roman"/>
              </w:rPr>
              <w:t>Y (m)</w:t>
            </w:r>
          </w:p>
        </w:tc>
        <w:tc>
          <w:tcPr>
            <w:tcW w:w="1526" w:type="dxa"/>
          </w:tcPr>
          <w:p w:rsidR="00FB68B3" w:rsidP="00641767" w:rsidRDefault="00FB68B3" w14:paraId="717A60E6" w14:textId="77777777">
            <w:pPr>
              <w:rPr>
                <w:rFonts w:ascii="Times New Roman" w:hAnsi="Times New Roman" w:eastAsia="Times New Roman" w:cs="Times New Roman"/>
              </w:rPr>
            </w:pPr>
            <w:r>
              <w:rPr>
                <w:rFonts w:ascii="Times New Roman" w:hAnsi="Times New Roman" w:eastAsia="Times New Roman" w:cs="Times New Roman"/>
              </w:rPr>
              <w:t>Z (m)</w:t>
            </w:r>
          </w:p>
        </w:tc>
        <w:tc>
          <w:tcPr>
            <w:tcW w:w="574" w:type="dxa"/>
          </w:tcPr>
          <w:p w:rsidR="00FB68B3" w:rsidP="00641767" w:rsidRDefault="00FB68B3" w14:paraId="7EE446D2" w14:textId="77777777">
            <w:pPr>
              <w:rPr>
                <w:rFonts w:ascii="Times New Roman" w:hAnsi="Times New Roman" w:eastAsia="Times New Roman" w:cs="Times New Roman"/>
              </w:rPr>
            </w:pPr>
          </w:p>
        </w:tc>
        <w:tc>
          <w:tcPr>
            <w:tcW w:w="1311" w:type="dxa"/>
          </w:tcPr>
          <w:p w:rsidR="00FB68B3" w:rsidP="00641767" w:rsidRDefault="00FB68B3" w14:paraId="167DDC74" w14:textId="77777777">
            <w:pPr>
              <w:rPr>
                <w:rFonts w:ascii="Times New Roman" w:hAnsi="Times New Roman" w:eastAsia="Times New Roman" w:cs="Times New Roman"/>
              </w:rPr>
            </w:pPr>
          </w:p>
        </w:tc>
      </w:tr>
      <w:tr w:rsidR="00FB68B3" w:rsidTr="00FB68B3" w14:paraId="11AC8E4C" w14:textId="77777777">
        <w:tc>
          <w:tcPr>
            <w:tcW w:w="2640" w:type="dxa"/>
          </w:tcPr>
          <w:p w:rsidR="00FB68B3" w:rsidP="00641767" w:rsidRDefault="00FB68B3" w14:paraId="2702FE54" w14:textId="77777777">
            <w:pPr>
              <w:rPr>
                <w:rFonts w:ascii="Times New Roman" w:hAnsi="Times New Roman" w:eastAsia="Times New Roman" w:cs="Times New Roman"/>
              </w:rPr>
            </w:pPr>
            <w:r>
              <w:rPr>
                <w:rFonts w:ascii="Times New Roman" w:hAnsi="Times New Roman" w:eastAsia="Times New Roman" w:cs="Times New Roman"/>
              </w:rPr>
              <w:t>Expected Translation</w:t>
            </w:r>
          </w:p>
        </w:tc>
        <w:tc>
          <w:tcPr>
            <w:tcW w:w="1547" w:type="dxa"/>
          </w:tcPr>
          <w:p w:rsidRPr="005C1190" w:rsidR="00FB68B3" w:rsidP="00641767" w:rsidRDefault="00FB68B3" w14:paraId="38E39AC8" w14:textId="51999C34">
            <w:pPr>
              <w:rPr>
                <w:rFonts w:ascii="Segoe UI" w:hAnsi="Segoe UI" w:eastAsia="Times New Roman" w:cs="Segoe UI"/>
                <w:sz w:val="21"/>
                <w:szCs w:val="21"/>
              </w:rPr>
            </w:pPr>
            <w:r w:rsidRPr="005C1190">
              <w:rPr>
                <w:rFonts w:ascii="Segoe UI" w:hAnsi="Segoe UI" w:eastAsia="Times New Roman" w:cs="Segoe UI"/>
                <w:sz w:val="21"/>
                <w:szCs w:val="21"/>
              </w:rPr>
              <w:t>0.</w:t>
            </w:r>
            <w:r>
              <w:rPr>
                <w:rFonts w:ascii="Segoe UI" w:hAnsi="Segoe UI" w:eastAsia="Times New Roman" w:cs="Segoe UI"/>
                <w:sz w:val="21"/>
                <w:szCs w:val="21"/>
              </w:rPr>
              <w:t>0</w:t>
            </w:r>
          </w:p>
          <w:p w:rsidR="00FB68B3" w:rsidP="00641767" w:rsidRDefault="00FB68B3" w14:paraId="0EB5C253" w14:textId="77777777">
            <w:pPr>
              <w:rPr>
                <w:rFonts w:ascii="Times New Roman" w:hAnsi="Times New Roman" w:eastAsia="Times New Roman" w:cs="Times New Roman"/>
              </w:rPr>
            </w:pPr>
          </w:p>
        </w:tc>
        <w:tc>
          <w:tcPr>
            <w:tcW w:w="1752" w:type="dxa"/>
          </w:tcPr>
          <w:p w:rsidR="00FB68B3" w:rsidP="00641767" w:rsidRDefault="00FB68B3" w14:paraId="6DECB18E" w14:textId="77777777">
            <w:pPr>
              <w:rPr>
                <w:rFonts w:ascii="Times New Roman" w:hAnsi="Times New Roman" w:eastAsia="Times New Roman" w:cs="Times New Roman"/>
              </w:rPr>
            </w:pPr>
            <w:r>
              <w:rPr>
                <w:rFonts w:ascii="Segoe UI" w:hAnsi="Segoe UI" w:eastAsia="Times New Roman" w:cs="Segoe UI"/>
                <w:sz w:val="21"/>
                <w:szCs w:val="21"/>
              </w:rPr>
              <w:t>-</w:t>
            </w:r>
            <w:r w:rsidRPr="005C1190">
              <w:rPr>
                <w:rFonts w:ascii="Segoe UI" w:hAnsi="Segoe UI" w:eastAsia="Times New Roman" w:cs="Segoe UI"/>
                <w:sz w:val="21"/>
                <w:szCs w:val="21"/>
              </w:rPr>
              <w:t>0.6096</w:t>
            </w:r>
            <w:r>
              <w:rPr>
                <w:rFonts w:ascii="Segoe UI" w:hAnsi="Segoe UI" w:eastAsia="Times New Roman" w:cs="Segoe UI"/>
                <w:sz w:val="21"/>
                <w:szCs w:val="21"/>
              </w:rPr>
              <w:t>0</w:t>
            </w:r>
          </w:p>
        </w:tc>
        <w:tc>
          <w:tcPr>
            <w:tcW w:w="1526" w:type="dxa"/>
          </w:tcPr>
          <w:p w:rsidR="00FB68B3" w:rsidP="00641767" w:rsidRDefault="00FB68B3" w14:paraId="2C6498C3" w14:textId="77777777">
            <w:pPr>
              <w:rPr>
                <w:rFonts w:ascii="Times New Roman" w:hAnsi="Times New Roman" w:eastAsia="Times New Roman" w:cs="Times New Roman"/>
              </w:rPr>
            </w:pPr>
            <w:r w:rsidRPr="005C1190">
              <w:rPr>
                <w:rFonts w:ascii="Segoe UI" w:hAnsi="Segoe UI" w:eastAsia="Times New Roman" w:cs="Segoe UI"/>
                <w:sz w:val="21"/>
                <w:szCs w:val="21"/>
              </w:rPr>
              <w:t>0.0254</w:t>
            </w:r>
            <w:r>
              <w:rPr>
                <w:rFonts w:ascii="Segoe UI" w:hAnsi="Segoe UI" w:eastAsia="Times New Roman" w:cs="Segoe UI"/>
                <w:sz w:val="21"/>
                <w:szCs w:val="21"/>
              </w:rPr>
              <w:t>0</w:t>
            </w:r>
          </w:p>
        </w:tc>
        <w:tc>
          <w:tcPr>
            <w:tcW w:w="574" w:type="dxa"/>
          </w:tcPr>
          <w:p w:rsidR="00FB68B3" w:rsidP="00641767" w:rsidRDefault="00FB68B3" w14:paraId="2A453434" w14:textId="77777777">
            <w:pPr>
              <w:rPr>
                <w:rFonts w:ascii="Times New Roman" w:hAnsi="Times New Roman" w:eastAsia="Times New Roman" w:cs="Times New Roman"/>
              </w:rPr>
            </w:pPr>
          </w:p>
        </w:tc>
        <w:tc>
          <w:tcPr>
            <w:tcW w:w="1311" w:type="dxa"/>
          </w:tcPr>
          <w:p w:rsidR="00FB68B3" w:rsidP="00641767" w:rsidRDefault="00FB68B3" w14:paraId="3BF06DAE" w14:textId="77777777">
            <w:pPr>
              <w:rPr>
                <w:rFonts w:ascii="Times New Roman" w:hAnsi="Times New Roman" w:eastAsia="Times New Roman" w:cs="Times New Roman"/>
              </w:rPr>
            </w:pPr>
          </w:p>
        </w:tc>
      </w:tr>
      <w:tr w:rsidR="00FB68B3" w:rsidTr="00FB68B3" w14:paraId="456218A4" w14:textId="77777777">
        <w:tc>
          <w:tcPr>
            <w:tcW w:w="2640" w:type="dxa"/>
          </w:tcPr>
          <w:p w:rsidR="00FB68B3" w:rsidP="00641767" w:rsidRDefault="00FB68B3" w14:paraId="23DBA42C" w14:textId="77777777">
            <w:pPr>
              <w:rPr>
                <w:rFonts w:ascii="Times New Roman" w:hAnsi="Times New Roman" w:eastAsia="Times New Roman" w:cs="Times New Roman"/>
              </w:rPr>
            </w:pPr>
            <w:r>
              <w:rPr>
                <w:rFonts w:ascii="Times New Roman" w:hAnsi="Times New Roman" w:eastAsia="Times New Roman" w:cs="Times New Roman"/>
              </w:rPr>
              <w:t>Measured Translation</w:t>
            </w:r>
          </w:p>
        </w:tc>
        <w:tc>
          <w:tcPr>
            <w:tcW w:w="1547" w:type="dxa"/>
          </w:tcPr>
          <w:p w:rsidR="00FB68B3" w:rsidP="00641767" w:rsidRDefault="00FB68B3" w14:paraId="3C35E60E" w14:textId="688426C1">
            <w:pPr>
              <w:rPr>
                <w:rFonts w:ascii="Times New Roman" w:hAnsi="Times New Roman" w:eastAsia="Times New Roman" w:cs="Times New Roman"/>
              </w:rPr>
            </w:pPr>
            <w:r w:rsidRPr="00FB68B3">
              <w:rPr>
                <w:rFonts w:ascii="Segoe UI" w:hAnsi="Segoe UI" w:eastAsia="Times New Roman" w:cs="Segoe UI"/>
                <w:sz w:val="21"/>
                <w:szCs w:val="21"/>
              </w:rPr>
              <w:t>0.00893</w:t>
            </w:r>
          </w:p>
        </w:tc>
        <w:tc>
          <w:tcPr>
            <w:tcW w:w="1752" w:type="dxa"/>
          </w:tcPr>
          <w:p w:rsidR="00FB68B3" w:rsidP="00641767" w:rsidRDefault="00FB68B3" w14:paraId="7AC77828" w14:textId="39E421A7">
            <w:pPr>
              <w:rPr>
                <w:rFonts w:ascii="Times New Roman" w:hAnsi="Times New Roman" w:eastAsia="Times New Roman" w:cs="Times New Roman"/>
              </w:rPr>
            </w:pPr>
            <w:r w:rsidRPr="005C1190">
              <w:rPr>
                <w:rFonts w:ascii="Segoe UI" w:hAnsi="Segoe UI" w:eastAsia="Times New Roman" w:cs="Segoe UI"/>
                <w:sz w:val="21"/>
                <w:szCs w:val="21"/>
              </w:rPr>
              <w:t>-0.</w:t>
            </w:r>
            <w:r>
              <w:rPr>
                <w:rFonts w:ascii="Segoe UI" w:hAnsi="Segoe UI" w:eastAsia="Times New Roman" w:cs="Segoe UI"/>
                <w:sz w:val="21"/>
                <w:szCs w:val="21"/>
              </w:rPr>
              <w:t>60874</w:t>
            </w:r>
          </w:p>
        </w:tc>
        <w:tc>
          <w:tcPr>
            <w:tcW w:w="1526" w:type="dxa"/>
          </w:tcPr>
          <w:p w:rsidRPr="005C1190" w:rsidR="00FB68B3" w:rsidP="00641767" w:rsidRDefault="00FB68B3" w14:paraId="515984E6" w14:textId="63E9686C">
            <w:pPr>
              <w:rPr>
                <w:rFonts w:ascii="Segoe UI" w:hAnsi="Segoe UI" w:eastAsia="Times New Roman" w:cs="Segoe UI"/>
                <w:sz w:val="21"/>
                <w:szCs w:val="21"/>
              </w:rPr>
            </w:pPr>
            <w:r w:rsidRPr="005C1190">
              <w:rPr>
                <w:rFonts w:ascii="Segoe UI" w:hAnsi="Segoe UI" w:eastAsia="Times New Roman" w:cs="Segoe UI"/>
                <w:sz w:val="21"/>
                <w:szCs w:val="21"/>
              </w:rPr>
              <w:t>0.020</w:t>
            </w:r>
            <w:r>
              <w:rPr>
                <w:rFonts w:ascii="Segoe UI" w:hAnsi="Segoe UI" w:eastAsia="Times New Roman" w:cs="Segoe UI"/>
                <w:sz w:val="21"/>
                <w:szCs w:val="21"/>
              </w:rPr>
              <w:t>03</w:t>
            </w:r>
          </w:p>
          <w:p w:rsidR="00FB68B3" w:rsidP="00641767" w:rsidRDefault="00FB68B3" w14:paraId="724C5AD2" w14:textId="77777777">
            <w:pPr>
              <w:rPr>
                <w:rFonts w:ascii="Times New Roman" w:hAnsi="Times New Roman" w:eastAsia="Times New Roman" w:cs="Times New Roman"/>
              </w:rPr>
            </w:pPr>
          </w:p>
        </w:tc>
        <w:tc>
          <w:tcPr>
            <w:tcW w:w="574" w:type="dxa"/>
          </w:tcPr>
          <w:p w:rsidR="00FB68B3" w:rsidP="00641767" w:rsidRDefault="00FB68B3" w14:paraId="76452060" w14:textId="77777777">
            <w:pPr>
              <w:rPr>
                <w:rFonts w:ascii="Times New Roman" w:hAnsi="Times New Roman" w:eastAsia="Times New Roman" w:cs="Times New Roman"/>
              </w:rPr>
            </w:pPr>
          </w:p>
        </w:tc>
        <w:tc>
          <w:tcPr>
            <w:tcW w:w="1311" w:type="dxa"/>
          </w:tcPr>
          <w:p w:rsidR="00FB68B3" w:rsidP="00641767" w:rsidRDefault="00FB68B3" w14:paraId="54F7E6E7" w14:textId="77777777">
            <w:pPr>
              <w:rPr>
                <w:rFonts w:ascii="Times New Roman" w:hAnsi="Times New Roman" w:eastAsia="Times New Roman" w:cs="Times New Roman"/>
              </w:rPr>
            </w:pPr>
          </w:p>
        </w:tc>
      </w:tr>
      <w:tr w:rsidR="00FB68B3" w:rsidTr="00FB68B3" w14:paraId="212FBCF2" w14:textId="77777777">
        <w:tc>
          <w:tcPr>
            <w:tcW w:w="2640" w:type="dxa"/>
          </w:tcPr>
          <w:p w:rsidR="00FB68B3" w:rsidP="00641767" w:rsidRDefault="00FB68B3" w14:paraId="5F58148F" w14:textId="77777777">
            <w:pPr>
              <w:rPr>
                <w:rFonts w:ascii="Times New Roman" w:hAnsi="Times New Roman" w:eastAsia="Times New Roman" w:cs="Times New Roman"/>
              </w:rPr>
            </w:pPr>
            <w:r>
              <w:rPr>
                <w:rFonts w:ascii="Times New Roman" w:hAnsi="Times New Roman" w:eastAsia="Times New Roman" w:cs="Times New Roman"/>
              </w:rPr>
              <w:t xml:space="preserve">Difference </w:t>
            </w:r>
          </w:p>
        </w:tc>
        <w:tc>
          <w:tcPr>
            <w:tcW w:w="1547" w:type="dxa"/>
          </w:tcPr>
          <w:p w:rsidR="00FB68B3" w:rsidP="00641767" w:rsidRDefault="00FB68B3" w14:paraId="511988A4" w14:textId="1572A35A">
            <w:pPr>
              <w:rPr>
                <w:rFonts w:ascii="Times New Roman" w:hAnsi="Times New Roman" w:eastAsia="Times New Roman" w:cs="Times New Roman"/>
              </w:rPr>
            </w:pPr>
            <w:r w:rsidRPr="00FB68B3">
              <w:rPr>
                <w:rFonts w:ascii="Segoe UI" w:hAnsi="Segoe UI" w:eastAsia="Times New Roman" w:cs="Segoe UI"/>
                <w:sz w:val="21"/>
                <w:szCs w:val="21"/>
              </w:rPr>
              <w:t>-0.00893</w:t>
            </w:r>
          </w:p>
        </w:tc>
        <w:tc>
          <w:tcPr>
            <w:tcW w:w="1752" w:type="dxa"/>
          </w:tcPr>
          <w:p w:rsidR="00FB68B3" w:rsidP="00641767" w:rsidRDefault="00FB68B3" w14:paraId="5B9BDB7C" w14:textId="1A52BAE4">
            <w:pPr>
              <w:rPr>
                <w:rFonts w:ascii="Times New Roman" w:hAnsi="Times New Roman" w:eastAsia="Times New Roman" w:cs="Times New Roman"/>
              </w:rPr>
            </w:pPr>
            <w:r w:rsidRPr="00FB68B3">
              <w:rPr>
                <w:rFonts w:ascii="Segoe UI" w:hAnsi="Segoe UI" w:eastAsia="Times New Roman" w:cs="Segoe UI"/>
                <w:sz w:val="21"/>
                <w:szCs w:val="21"/>
              </w:rPr>
              <w:t>-0.00086</w:t>
            </w:r>
          </w:p>
        </w:tc>
        <w:tc>
          <w:tcPr>
            <w:tcW w:w="1526" w:type="dxa"/>
          </w:tcPr>
          <w:p w:rsidR="00FB68B3" w:rsidP="00641767" w:rsidRDefault="00FB68B3" w14:paraId="05401112" w14:textId="3F6ED79F">
            <w:pPr>
              <w:rPr>
                <w:rFonts w:ascii="Times New Roman" w:hAnsi="Times New Roman" w:eastAsia="Times New Roman" w:cs="Times New Roman"/>
              </w:rPr>
            </w:pPr>
            <w:r w:rsidRPr="00FB68B3">
              <w:rPr>
                <w:rFonts w:ascii="Segoe UI" w:hAnsi="Segoe UI" w:eastAsia="Times New Roman" w:cs="Segoe UI"/>
                <w:sz w:val="21"/>
                <w:szCs w:val="21"/>
              </w:rPr>
              <w:t>0.00537</w:t>
            </w:r>
          </w:p>
        </w:tc>
        <w:tc>
          <w:tcPr>
            <w:tcW w:w="574" w:type="dxa"/>
          </w:tcPr>
          <w:p w:rsidR="00FB68B3" w:rsidP="00641767" w:rsidRDefault="00FB68B3" w14:paraId="05DB9E08" w14:textId="77777777">
            <w:pPr>
              <w:rPr>
                <w:rFonts w:ascii="Times New Roman" w:hAnsi="Times New Roman" w:eastAsia="Times New Roman" w:cs="Times New Roman"/>
              </w:rPr>
            </w:pPr>
          </w:p>
        </w:tc>
        <w:tc>
          <w:tcPr>
            <w:tcW w:w="1311" w:type="dxa"/>
          </w:tcPr>
          <w:p w:rsidR="00FB68B3" w:rsidP="00641767" w:rsidRDefault="00FB68B3" w14:paraId="554A5F1D" w14:textId="77777777">
            <w:pPr>
              <w:rPr>
                <w:rFonts w:ascii="Times New Roman" w:hAnsi="Times New Roman" w:eastAsia="Times New Roman" w:cs="Times New Roman"/>
              </w:rPr>
            </w:pPr>
          </w:p>
        </w:tc>
      </w:tr>
    </w:tbl>
    <w:p w:rsidR="00FB68B3" w:rsidP="00BC2D0B" w:rsidRDefault="00FB68B3" w14:paraId="1E132BF4" w14:textId="25E2BB27">
      <w:pPr>
        <w:rPr>
          <w:rFonts w:ascii="Times New Roman" w:hAnsi="Times New Roman" w:eastAsia="Times New Roman" w:cs="Times New Roman"/>
        </w:rPr>
      </w:pPr>
    </w:p>
    <w:tbl>
      <w:tblPr>
        <w:tblStyle w:val="TableGrid"/>
        <w:tblpPr w:leftFromText="180" w:rightFromText="180" w:vertAnchor="text" w:horzAnchor="margin" w:tblpY="233"/>
        <w:tblW w:w="0" w:type="auto"/>
        <w:tblLook w:val="04A0" w:firstRow="1" w:lastRow="0" w:firstColumn="1" w:lastColumn="0" w:noHBand="0" w:noVBand="1"/>
      </w:tblPr>
      <w:tblGrid>
        <w:gridCol w:w="2741"/>
        <w:gridCol w:w="1394"/>
        <w:gridCol w:w="1440"/>
        <w:gridCol w:w="1317"/>
        <w:gridCol w:w="936"/>
        <w:gridCol w:w="1522"/>
      </w:tblGrid>
      <w:tr w:rsidR="00474DC8" w:rsidTr="00474DC8" w14:paraId="0EFA6EB7" w14:textId="77777777">
        <w:tc>
          <w:tcPr>
            <w:tcW w:w="2741" w:type="dxa"/>
          </w:tcPr>
          <w:p w:rsidR="00FB68B3" w:rsidP="00641767" w:rsidRDefault="00FB68B3" w14:paraId="5ACB6FC6" w14:textId="77777777">
            <w:pPr>
              <w:rPr>
                <w:rFonts w:ascii="Times New Roman" w:hAnsi="Times New Roman" w:eastAsia="Times New Roman" w:cs="Times New Roman"/>
              </w:rPr>
            </w:pPr>
          </w:p>
        </w:tc>
        <w:tc>
          <w:tcPr>
            <w:tcW w:w="1394" w:type="dxa"/>
          </w:tcPr>
          <w:p w:rsidR="00FB68B3" w:rsidP="00641767" w:rsidRDefault="00FB68B3" w14:paraId="498BEBBA" w14:textId="77777777">
            <w:pPr>
              <w:rPr>
                <w:rFonts w:ascii="Times New Roman" w:hAnsi="Times New Roman" w:eastAsia="Times New Roman" w:cs="Times New Roman"/>
              </w:rPr>
            </w:pPr>
            <w:r>
              <w:rPr>
                <w:rFonts w:ascii="Times New Roman" w:hAnsi="Times New Roman" w:eastAsia="Times New Roman" w:cs="Times New Roman"/>
              </w:rPr>
              <w:t>Roll (rad)</w:t>
            </w:r>
          </w:p>
        </w:tc>
        <w:tc>
          <w:tcPr>
            <w:tcW w:w="1440" w:type="dxa"/>
          </w:tcPr>
          <w:p w:rsidR="00FB68B3" w:rsidP="00641767" w:rsidRDefault="00FB68B3" w14:paraId="17DF0E86" w14:textId="77777777">
            <w:pPr>
              <w:rPr>
                <w:rFonts w:ascii="Times New Roman" w:hAnsi="Times New Roman" w:eastAsia="Times New Roman" w:cs="Times New Roman"/>
              </w:rPr>
            </w:pPr>
            <w:r>
              <w:rPr>
                <w:rFonts w:ascii="Times New Roman" w:hAnsi="Times New Roman" w:eastAsia="Times New Roman" w:cs="Times New Roman"/>
              </w:rPr>
              <w:t>Pitch (rad)</w:t>
            </w:r>
          </w:p>
        </w:tc>
        <w:tc>
          <w:tcPr>
            <w:tcW w:w="1317" w:type="dxa"/>
          </w:tcPr>
          <w:p w:rsidR="00FB68B3" w:rsidP="00641767" w:rsidRDefault="00FB68B3" w14:paraId="633CD6E3" w14:textId="77777777">
            <w:pPr>
              <w:rPr>
                <w:rFonts w:ascii="Times New Roman" w:hAnsi="Times New Roman" w:eastAsia="Times New Roman" w:cs="Times New Roman"/>
              </w:rPr>
            </w:pPr>
            <w:r>
              <w:rPr>
                <w:rFonts w:ascii="Times New Roman" w:hAnsi="Times New Roman" w:eastAsia="Times New Roman" w:cs="Times New Roman"/>
              </w:rPr>
              <w:t>Yaw (rad)</w:t>
            </w:r>
          </w:p>
        </w:tc>
        <w:tc>
          <w:tcPr>
            <w:tcW w:w="936" w:type="dxa"/>
          </w:tcPr>
          <w:p w:rsidR="00FB68B3" w:rsidP="00641767" w:rsidRDefault="00FB68B3" w14:paraId="300CA2C0" w14:textId="77777777">
            <w:pPr>
              <w:rPr>
                <w:rFonts w:ascii="Times New Roman" w:hAnsi="Times New Roman" w:eastAsia="Times New Roman" w:cs="Times New Roman"/>
              </w:rPr>
            </w:pPr>
          </w:p>
        </w:tc>
        <w:tc>
          <w:tcPr>
            <w:tcW w:w="1522" w:type="dxa"/>
          </w:tcPr>
          <w:p w:rsidR="00FB68B3" w:rsidP="00641767" w:rsidRDefault="00FB68B3" w14:paraId="6FCC62E2" w14:textId="77777777">
            <w:pPr>
              <w:rPr>
                <w:rFonts w:ascii="Times New Roman" w:hAnsi="Times New Roman" w:eastAsia="Times New Roman" w:cs="Times New Roman"/>
              </w:rPr>
            </w:pPr>
          </w:p>
        </w:tc>
      </w:tr>
      <w:tr w:rsidR="00474DC8" w:rsidTr="00474DC8" w14:paraId="77DA67CC" w14:textId="77777777">
        <w:tc>
          <w:tcPr>
            <w:tcW w:w="2741" w:type="dxa"/>
          </w:tcPr>
          <w:p w:rsidR="00FB68B3" w:rsidP="00641767" w:rsidRDefault="00FB68B3" w14:paraId="38762AA3" w14:textId="77777777">
            <w:pPr>
              <w:rPr>
                <w:rFonts w:ascii="Times New Roman" w:hAnsi="Times New Roman" w:eastAsia="Times New Roman" w:cs="Times New Roman"/>
              </w:rPr>
            </w:pPr>
            <w:r>
              <w:rPr>
                <w:rFonts w:ascii="Times New Roman" w:hAnsi="Times New Roman" w:eastAsia="Times New Roman" w:cs="Times New Roman"/>
              </w:rPr>
              <w:t>Expected Rotation</w:t>
            </w:r>
          </w:p>
        </w:tc>
        <w:tc>
          <w:tcPr>
            <w:tcW w:w="1394" w:type="dxa"/>
          </w:tcPr>
          <w:p w:rsidR="00FB68B3" w:rsidP="00641767" w:rsidRDefault="00FB68B3" w14:paraId="284E85FC" w14:textId="77777777">
            <w:pPr>
              <w:rPr>
                <w:rFonts w:ascii="Times New Roman" w:hAnsi="Times New Roman" w:eastAsia="Times New Roman" w:cs="Times New Roman"/>
              </w:rPr>
            </w:pPr>
            <w:r>
              <w:rPr>
                <w:rFonts w:ascii="Times New Roman" w:hAnsi="Times New Roman" w:eastAsia="Times New Roman" w:cs="Times New Roman"/>
              </w:rPr>
              <w:t>0.0</w:t>
            </w:r>
          </w:p>
        </w:tc>
        <w:tc>
          <w:tcPr>
            <w:tcW w:w="1440" w:type="dxa"/>
          </w:tcPr>
          <w:p w:rsidR="00FB68B3" w:rsidP="00641767" w:rsidRDefault="00FB68B3" w14:paraId="6776D50F" w14:textId="77777777">
            <w:pPr>
              <w:rPr>
                <w:rFonts w:ascii="Times New Roman" w:hAnsi="Times New Roman" w:eastAsia="Times New Roman" w:cs="Times New Roman"/>
              </w:rPr>
            </w:pPr>
            <w:r>
              <w:rPr>
                <w:rFonts w:ascii="Times New Roman" w:hAnsi="Times New Roman" w:eastAsia="Times New Roman" w:cs="Times New Roman"/>
              </w:rPr>
              <w:t>0.0</w:t>
            </w:r>
          </w:p>
        </w:tc>
        <w:tc>
          <w:tcPr>
            <w:tcW w:w="1317" w:type="dxa"/>
          </w:tcPr>
          <w:p w:rsidR="00FB68B3" w:rsidP="00641767" w:rsidRDefault="00FB68B3" w14:paraId="54D88959" w14:textId="0A60A380">
            <w:pPr>
              <w:rPr>
                <w:rFonts w:ascii="Times New Roman" w:hAnsi="Times New Roman" w:eastAsia="Times New Roman" w:cs="Times New Roman"/>
              </w:rPr>
            </w:pPr>
            <w:r>
              <w:rPr>
                <w:rFonts w:ascii="Times New Roman" w:hAnsi="Times New Roman" w:eastAsia="Times New Roman" w:cs="Times New Roman"/>
              </w:rPr>
              <w:t>0.0</w:t>
            </w:r>
          </w:p>
        </w:tc>
        <w:tc>
          <w:tcPr>
            <w:tcW w:w="936" w:type="dxa"/>
          </w:tcPr>
          <w:p w:rsidR="00FB68B3" w:rsidP="00641767" w:rsidRDefault="00FB68B3" w14:paraId="121A0090" w14:textId="77777777">
            <w:pPr>
              <w:rPr>
                <w:rFonts w:ascii="Times New Roman" w:hAnsi="Times New Roman" w:eastAsia="Times New Roman" w:cs="Times New Roman"/>
              </w:rPr>
            </w:pPr>
          </w:p>
        </w:tc>
        <w:tc>
          <w:tcPr>
            <w:tcW w:w="1522" w:type="dxa"/>
          </w:tcPr>
          <w:p w:rsidR="00FB68B3" w:rsidP="00641767" w:rsidRDefault="00FB68B3" w14:paraId="0A945701" w14:textId="77777777">
            <w:pPr>
              <w:rPr>
                <w:rFonts w:ascii="Times New Roman" w:hAnsi="Times New Roman" w:eastAsia="Times New Roman" w:cs="Times New Roman"/>
              </w:rPr>
            </w:pPr>
          </w:p>
        </w:tc>
      </w:tr>
      <w:tr w:rsidR="00474DC8" w:rsidTr="00474DC8" w14:paraId="5D08FD50" w14:textId="77777777">
        <w:tc>
          <w:tcPr>
            <w:tcW w:w="2741" w:type="dxa"/>
          </w:tcPr>
          <w:p w:rsidR="00FB68B3" w:rsidP="00641767" w:rsidRDefault="00FB68B3" w14:paraId="10CD0449" w14:textId="77777777">
            <w:pPr>
              <w:rPr>
                <w:rFonts w:ascii="Times New Roman" w:hAnsi="Times New Roman" w:eastAsia="Times New Roman" w:cs="Times New Roman"/>
              </w:rPr>
            </w:pPr>
            <w:r>
              <w:rPr>
                <w:rFonts w:ascii="Times New Roman" w:hAnsi="Times New Roman" w:eastAsia="Times New Roman" w:cs="Times New Roman"/>
              </w:rPr>
              <w:t>Measured Rotation</w:t>
            </w:r>
          </w:p>
        </w:tc>
        <w:tc>
          <w:tcPr>
            <w:tcW w:w="1394" w:type="dxa"/>
          </w:tcPr>
          <w:p w:rsidR="00FB68B3" w:rsidP="00641767" w:rsidRDefault="00FB68B3" w14:paraId="242A0BB6" w14:textId="60E05DFC">
            <w:pPr>
              <w:rPr>
                <w:rFonts w:ascii="Times New Roman" w:hAnsi="Times New Roman" w:eastAsia="Times New Roman" w:cs="Times New Roman"/>
              </w:rPr>
            </w:pPr>
            <w:r w:rsidRPr="00FB68B3">
              <w:rPr>
                <w:rFonts w:ascii="Segoe UI" w:hAnsi="Segoe UI" w:eastAsia="Times New Roman" w:cs="Segoe UI"/>
                <w:sz w:val="21"/>
                <w:szCs w:val="21"/>
              </w:rPr>
              <w:t>-0.00493</w:t>
            </w:r>
          </w:p>
        </w:tc>
        <w:tc>
          <w:tcPr>
            <w:tcW w:w="1440" w:type="dxa"/>
          </w:tcPr>
          <w:p w:rsidR="00FB68B3" w:rsidP="00641767" w:rsidRDefault="00FB68B3" w14:paraId="7C0FF884" w14:textId="4250BECD">
            <w:pPr>
              <w:rPr>
                <w:rFonts w:ascii="Times New Roman" w:hAnsi="Times New Roman" w:eastAsia="Times New Roman" w:cs="Times New Roman"/>
              </w:rPr>
            </w:pPr>
            <w:r w:rsidRPr="00FB68B3">
              <w:rPr>
                <w:rFonts w:ascii="Segoe UI" w:hAnsi="Segoe UI" w:eastAsia="Times New Roman" w:cs="Segoe UI"/>
                <w:sz w:val="21"/>
                <w:szCs w:val="21"/>
              </w:rPr>
              <w:t>-0.0007</w:t>
            </w:r>
            <w:r>
              <w:rPr>
                <w:rFonts w:ascii="Segoe UI" w:hAnsi="Segoe UI" w:eastAsia="Times New Roman" w:cs="Segoe UI"/>
                <w:sz w:val="21"/>
                <w:szCs w:val="21"/>
              </w:rPr>
              <w:t>1</w:t>
            </w:r>
          </w:p>
        </w:tc>
        <w:tc>
          <w:tcPr>
            <w:tcW w:w="1317" w:type="dxa"/>
          </w:tcPr>
          <w:p w:rsidR="00FB68B3" w:rsidP="00641767" w:rsidRDefault="00FB68B3" w14:paraId="0BBDD106" w14:textId="44C3BF50">
            <w:pPr>
              <w:rPr>
                <w:rFonts w:ascii="Times New Roman" w:hAnsi="Times New Roman" w:eastAsia="Times New Roman" w:cs="Times New Roman"/>
              </w:rPr>
            </w:pPr>
            <w:r w:rsidRPr="00FB68B3">
              <w:rPr>
                <w:rFonts w:ascii="Segoe UI" w:hAnsi="Segoe UI" w:eastAsia="Times New Roman" w:cs="Segoe UI"/>
                <w:sz w:val="21"/>
                <w:szCs w:val="21"/>
              </w:rPr>
              <w:t>0.019938</w:t>
            </w:r>
          </w:p>
        </w:tc>
        <w:tc>
          <w:tcPr>
            <w:tcW w:w="936" w:type="dxa"/>
          </w:tcPr>
          <w:p w:rsidR="00FB68B3" w:rsidP="00641767" w:rsidRDefault="00FB68B3" w14:paraId="0C088A68" w14:textId="77777777">
            <w:pPr>
              <w:rPr>
                <w:rFonts w:ascii="Times New Roman" w:hAnsi="Times New Roman" w:eastAsia="Times New Roman" w:cs="Times New Roman"/>
              </w:rPr>
            </w:pPr>
          </w:p>
        </w:tc>
        <w:tc>
          <w:tcPr>
            <w:tcW w:w="1522" w:type="dxa"/>
          </w:tcPr>
          <w:p w:rsidR="00FB68B3" w:rsidP="00641767" w:rsidRDefault="00FB68B3" w14:paraId="3EB2663D" w14:textId="77777777">
            <w:pPr>
              <w:rPr>
                <w:rFonts w:ascii="Times New Roman" w:hAnsi="Times New Roman" w:eastAsia="Times New Roman" w:cs="Times New Roman"/>
              </w:rPr>
            </w:pPr>
          </w:p>
        </w:tc>
      </w:tr>
      <w:tr w:rsidR="00474DC8" w:rsidTr="00474DC8" w14:paraId="4E61C47A" w14:textId="77777777">
        <w:tc>
          <w:tcPr>
            <w:tcW w:w="2741" w:type="dxa"/>
          </w:tcPr>
          <w:p w:rsidR="00FB68B3" w:rsidP="00641767" w:rsidRDefault="00FB68B3" w14:paraId="3CEAC705" w14:textId="77777777">
            <w:pPr>
              <w:rPr>
                <w:rFonts w:ascii="Times New Roman" w:hAnsi="Times New Roman" w:eastAsia="Times New Roman" w:cs="Times New Roman"/>
              </w:rPr>
            </w:pPr>
            <w:r>
              <w:rPr>
                <w:rFonts w:ascii="Times New Roman" w:hAnsi="Times New Roman" w:eastAsia="Times New Roman" w:cs="Times New Roman"/>
              </w:rPr>
              <w:t>Difference</w:t>
            </w:r>
          </w:p>
        </w:tc>
        <w:tc>
          <w:tcPr>
            <w:tcW w:w="1394" w:type="dxa"/>
          </w:tcPr>
          <w:p w:rsidR="00FB68B3" w:rsidP="00641767" w:rsidRDefault="00342075" w14:paraId="15E1E64F" w14:textId="6EA6C0C4">
            <w:pPr>
              <w:rPr>
                <w:rFonts w:ascii="Times New Roman" w:hAnsi="Times New Roman" w:eastAsia="Times New Roman" w:cs="Times New Roman"/>
              </w:rPr>
            </w:pPr>
            <w:r w:rsidRPr="00FB68B3">
              <w:rPr>
                <w:rFonts w:ascii="Segoe UI" w:hAnsi="Segoe UI" w:eastAsia="Times New Roman" w:cs="Segoe UI"/>
                <w:sz w:val="21"/>
                <w:szCs w:val="21"/>
              </w:rPr>
              <w:t>0.00493</w:t>
            </w:r>
          </w:p>
        </w:tc>
        <w:tc>
          <w:tcPr>
            <w:tcW w:w="1440" w:type="dxa"/>
          </w:tcPr>
          <w:p w:rsidR="00FB68B3" w:rsidP="00641767" w:rsidRDefault="00342075" w14:paraId="164D0FDC" w14:textId="3117871A">
            <w:pPr>
              <w:rPr>
                <w:rFonts w:ascii="Times New Roman" w:hAnsi="Times New Roman" w:eastAsia="Times New Roman" w:cs="Times New Roman"/>
              </w:rPr>
            </w:pPr>
            <w:r w:rsidRPr="00FB68B3">
              <w:rPr>
                <w:rFonts w:ascii="Segoe UI" w:hAnsi="Segoe UI" w:eastAsia="Times New Roman" w:cs="Segoe UI"/>
                <w:sz w:val="21"/>
                <w:szCs w:val="21"/>
              </w:rPr>
              <w:t>0.0007</w:t>
            </w:r>
            <w:r>
              <w:rPr>
                <w:rFonts w:ascii="Segoe UI" w:hAnsi="Segoe UI" w:eastAsia="Times New Roman" w:cs="Segoe UI"/>
                <w:sz w:val="21"/>
                <w:szCs w:val="21"/>
              </w:rPr>
              <w:t>1</w:t>
            </w:r>
          </w:p>
        </w:tc>
        <w:tc>
          <w:tcPr>
            <w:tcW w:w="1317" w:type="dxa"/>
          </w:tcPr>
          <w:p w:rsidR="00FB68B3" w:rsidP="00641767" w:rsidRDefault="00342075" w14:paraId="25663660" w14:textId="57BAB751">
            <w:pPr>
              <w:rPr>
                <w:rFonts w:ascii="Times New Roman" w:hAnsi="Times New Roman" w:eastAsia="Times New Roman" w:cs="Times New Roman"/>
              </w:rPr>
            </w:pPr>
            <w:r w:rsidRPr="00FB68B3">
              <w:rPr>
                <w:rFonts w:ascii="Segoe UI" w:hAnsi="Segoe UI" w:eastAsia="Times New Roman" w:cs="Segoe UI"/>
                <w:sz w:val="21"/>
                <w:szCs w:val="21"/>
              </w:rPr>
              <w:t>-0.0007</w:t>
            </w:r>
            <w:r>
              <w:rPr>
                <w:rFonts w:ascii="Segoe UI" w:hAnsi="Segoe UI" w:eastAsia="Times New Roman" w:cs="Segoe UI"/>
                <w:sz w:val="21"/>
                <w:szCs w:val="21"/>
              </w:rPr>
              <w:t>1</w:t>
            </w:r>
          </w:p>
        </w:tc>
        <w:tc>
          <w:tcPr>
            <w:tcW w:w="936" w:type="dxa"/>
          </w:tcPr>
          <w:p w:rsidR="00FB68B3" w:rsidP="00641767" w:rsidRDefault="00FB68B3" w14:paraId="5D40D757" w14:textId="77777777">
            <w:pPr>
              <w:rPr>
                <w:rFonts w:ascii="Times New Roman" w:hAnsi="Times New Roman" w:eastAsia="Times New Roman" w:cs="Times New Roman"/>
              </w:rPr>
            </w:pPr>
          </w:p>
        </w:tc>
        <w:tc>
          <w:tcPr>
            <w:tcW w:w="1522" w:type="dxa"/>
          </w:tcPr>
          <w:p w:rsidR="00FB68B3" w:rsidP="00641767" w:rsidRDefault="00FB68B3" w14:paraId="1B9215F9" w14:textId="77777777">
            <w:pPr>
              <w:rPr>
                <w:rFonts w:ascii="Times New Roman" w:hAnsi="Times New Roman" w:eastAsia="Times New Roman" w:cs="Times New Roman"/>
              </w:rPr>
            </w:pPr>
          </w:p>
        </w:tc>
      </w:tr>
    </w:tbl>
    <w:p w:rsidR="00FB68B3" w:rsidP="00BC2D0B" w:rsidRDefault="00FB68B3" w14:paraId="063282AA" w14:textId="77777777">
      <w:pPr>
        <w:rPr>
          <w:rFonts w:ascii="Times New Roman" w:hAnsi="Times New Roman" w:eastAsia="Times New Roman" w:cs="Times New Roman"/>
        </w:rPr>
      </w:pPr>
    </w:p>
    <w:p w:rsidRPr="00474DC8" w:rsidR="00FB68B3" w:rsidP="00474DC8" w:rsidRDefault="00474DC8" w14:paraId="49C82279" w14:textId="34E7978D">
      <w:pPr>
        <w:spacing w:after="0" w:line="240" w:lineRule="auto"/>
        <w:rPr>
          <w:rFonts w:ascii="Segoe UI" w:hAnsi="Segoe UI" w:eastAsia="Times New Roman" w:cs="Segoe UI"/>
          <w:sz w:val="21"/>
          <w:szCs w:val="21"/>
        </w:rPr>
      </w:pPr>
      <w:r>
        <w:rPr>
          <w:rFonts w:ascii="Times New Roman" w:hAnsi="Times New Roman" w:eastAsia="Times New Roman" w:cs="Times New Roman"/>
        </w:rPr>
        <w:t>Example Application A</w:t>
      </w:r>
    </w:p>
    <w:tbl>
      <w:tblPr>
        <w:tblStyle w:val="TableGrid"/>
        <w:tblpPr w:leftFromText="180" w:rightFromText="180" w:vertAnchor="text" w:horzAnchor="margin" w:tblpY="233"/>
        <w:tblW w:w="0" w:type="auto"/>
        <w:tblLook w:val="04A0" w:firstRow="1" w:lastRow="0" w:firstColumn="1" w:lastColumn="0" w:noHBand="0" w:noVBand="1"/>
      </w:tblPr>
      <w:tblGrid>
        <w:gridCol w:w="2804"/>
        <w:gridCol w:w="1578"/>
        <w:gridCol w:w="1283"/>
        <w:gridCol w:w="1361"/>
        <w:gridCol w:w="888"/>
        <w:gridCol w:w="1436"/>
      </w:tblGrid>
      <w:tr w:rsidR="005C1190" w:rsidTr="005C1190" w14:paraId="22313E12" w14:textId="77777777">
        <w:tc>
          <w:tcPr>
            <w:tcW w:w="2804" w:type="dxa"/>
          </w:tcPr>
          <w:p w:rsidR="00C606A4" w:rsidP="00C606A4" w:rsidRDefault="00C606A4" w14:paraId="7B0D0D9A" w14:textId="571A5FFE">
            <w:pPr>
              <w:rPr>
                <w:rFonts w:ascii="Times New Roman" w:hAnsi="Times New Roman" w:eastAsia="Times New Roman" w:cs="Times New Roman"/>
              </w:rPr>
            </w:pPr>
          </w:p>
        </w:tc>
        <w:tc>
          <w:tcPr>
            <w:tcW w:w="1578" w:type="dxa"/>
          </w:tcPr>
          <w:p w:rsidR="00C606A4" w:rsidP="00C606A4" w:rsidRDefault="00C606A4" w14:paraId="3ECFB984" w14:textId="5C42A72B">
            <w:pPr>
              <w:rPr>
                <w:rFonts w:ascii="Times New Roman" w:hAnsi="Times New Roman" w:eastAsia="Times New Roman" w:cs="Times New Roman"/>
              </w:rPr>
            </w:pPr>
            <w:r>
              <w:rPr>
                <w:rFonts w:ascii="Times New Roman" w:hAnsi="Times New Roman" w:eastAsia="Times New Roman" w:cs="Times New Roman"/>
              </w:rPr>
              <w:t>X</w:t>
            </w:r>
            <w:r w:rsidR="005C1190">
              <w:rPr>
                <w:rFonts w:ascii="Times New Roman" w:hAnsi="Times New Roman" w:eastAsia="Times New Roman" w:cs="Times New Roman"/>
              </w:rPr>
              <w:t xml:space="preserve"> (m)</w:t>
            </w:r>
          </w:p>
        </w:tc>
        <w:tc>
          <w:tcPr>
            <w:tcW w:w="1283" w:type="dxa"/>
          </w:tcPr>
          <w:p w:rsidR="00C606A4" w:rsidP="00C606A4" w:rsidRDefault="00C606A4" w14:paraId="420CDE6F" w14:textId="5734BE5B">
            <w:pPr>
              <w:rPr>
                <w:rFonts w:ascii="Times New Roman" w:hAnsi="Times New Roman" w:eastAsia="Times New Roman" w:cs="Times New Roman"/>
              </w:rPr>
            </w:pPr>
            <w:r>
              <w:rPr>
                <w:rFonts w:ascii="Times New Roman" w:hAnsi="Times New Roman" w:eastAsia="Times New Roman" w:cs="Times New Roman"/>
              </w:rPr>
              <w:t>Y</w:t>
            </w:r>
            <w:r w:rsidR="006E3FCF">
              <w:rPr>
                <w:rFonts w:ascii="Times New Roman" w:hAnsi="Times New Roman" w:eastAsia="Times New Roman" w:cs="Times New Roman"/>
              </w:rPr>
              <w:t xml:space="preserve"> (m)</w:t>
            </w:r>
          </w:p>
        </w:tc>
        <w:tc>
          <w:tcPr>
            <w:tcW w:w="1361" w:type="dxa"/>
          </w:tcPr>
          <w:p w:rsidR="00C606A4" w:rsidP="00C606A4" w:rsidRDefault="00C606A4" w14:paraId="02BE2E3B" w14:textId="0312FD57">
            <w:pPr>
              <w:rPr>
                <w:rFonts w:ascii="Times New Roman" w:hAnsi="Times New Roman" w:eastAsia="Times New Roman" w:cs="Times New Roman"/>
              </w:rPr>
            </w:pPr>
            <w:r>
              <w:rPr>
                <w:rFonts w:ascii="Times New Roman" w:hAnsi="Times New Roman" w:eastAsia="Times New Roman" w:cs="Times New Roman"/>
              </w:rPr>
              <w:t>Z</w:t>
            </w:r>
            <w:r w:rsidR="006E3FCF">
              <w:rPr>
                <w:rFonts w:ascii="Times New Roman" w:hAnsi="Times New Roman" w:eastAsia="Times New Roman" w:cs="Times New Roman"/>
              </w:rPr>
              <w:t xml:space="preserve"> (m)</w:t>
            </w:r>
          </w:p>
        </w:tc>
        <w:tc>
          <w:tcPr>
            <w:tcW w:w="888" w:type="dxa"/>
          </w:tcPr>
          <w:p w:rsidR="00C606A4" w:rsidP="00C606A4" w:rsidRDefault="00C606A4" w14:paraId="5500421B" w14:textId="77777777">
            <w:pPr>
              <w:rPr>
                <w:rFonts w:ascii="Times New Roman" w:hAnsi="Times New Roman" w:eastAsia="Times New Roman" w:cs="Times New Roman"/>
              </w:rPr>
            </w:pPr>
          </w:p>
        </w:tc>
        <w:tc>
          <w:tcPr>
            <w:tcW w:w="1436" w:type="dxa"/>
          </w:tcPr>
          <w:p w:rsidR="00C606A4" w:rsidP="00C606A4" w:rsidRDefault="00C606A4" w14:paraId="05F4FA41" w14:textId="77777777">
            <w:pPr>
              <w:rPr>
                <w:rFonts w:ascii="Times New Roman" w:hAnsi="Times New Roman" w:eastAsia="Times New Roman" w:cs="Times New Roman"/>
              </w:rPr>
            </w:pPr>
          </w:p>
        </w:tc>
      </w:tr>
      <w:tr w:rsidR="005C1190" w:rsidTr="005C1190" w14:paraId="72CC51A8" w14:textId="77777777">
        <w:tc>
          <w:tcPr>
            <w:tcW w:w="2804" w:type="dxa"/>
          </w:tcPr>
          <w:p w:rsidR="00C606A4" w:rsidP="00C606A4" w:rsidRDefault="00C606A4" w14:paraId="562703B1" w14:textId="59047515">
            <w:pPr>
              <w:rPr>
                <w:rFonts w:ascii="Times New Roman" w:hAnsi="Times New Roman" w:eastAsia="Times New Roman" w:cs="Times New Roman"/>
              </w:rPr>
            </w:pPr>
            <w:r>
              <w:rPr>
                <w:rFonts w:ascii="Times New Roman" w:hAnsi="Times New Roman" w:eastAsia="Times New Roman" w:cs="Times New Roman"/>
              </w:rPr>
              <w:t>Expected Translation</w:t>
            </w:r>
          </w:p>
        </w:tc>
        <w:tc>
          <w:tcPr>
            <w:tcW w:w="1578" w:type="dxa"/>
          </w:tcPr>
          <w:p w:rsidRPr="005C1190" w:rsidR="005C1190" w:rsidP="005C1190" w:rsidRDefault="005C1190" w14:paraId="7A569202" w14:textId="2DE1A0F7">
            <w:pPr>
              <w:rPr>
                <w:rFonts w:ascii="Segoe UI" w:hAnsi="Segoe UI" w:eastAsia="Times New Roman" w:cs="Segoe UI"/>
                <w:sz w:val="21"/>
                <w:szCs w:val="21"/>
              </w:rPr>
            </w:pPr>
            <w:r w:rsidRPr="005C1190">
              <w:rPr>
                <w:rFonts w:ascii="Segoe UI" w:hAnsi="Segoe UI" w:eastAsia="Times New Roman" w:cs="Segoe UI"/>
                <w:sz w:val="21"/>
                <w:szCs w:val="21"/>
              </w:rPr>
              <w:t>0.1016</w:t>
            </w:r>
            <w:r w:rsidR="006E3FCF">
              <w:rPr>
                <w:rFonts w:ascii="Segoe UI" w:hAnsi="Segoe UI" w:eastAsia="Times New Roman" w:cs="Segoe UI"/>
                <w:sz w:val="21"/>
                <w:szCs w:val="21"/>
              </w:rPr>
              <w:t>0</w:t>
            </w:r>
          </w:p>
          <w:p w:rsidR="00C606A4" w:rsidP="00C606A4" w:rsidRDefault="00C606A4" w14:paraId="31C57E42" w14:textId="77777777">
            <w:pPr>
              <w:rPr>
                <w:rFonts w:ascii="Times New Roman" w:hAnsi="Times New Roman" w:eastAsia="Times New Roman" w:cs="Times New Roman"/>
              </w:rPr>
            </w:pPr>
          </w:p>
        </w:tc>
        <w:tc>
          <w:tcPr>
            <w:tcW w:w="1283" w:type="dxa"/>
          </w:tcPr>
          <w:p w:rsidR="00C606A4" w:rsidP="00C606A4" w:rsidRDefault="005C1190" w14:paraId="00898578" w14:textId="7E081397">
            <w:pPr>
              <w:rPr>
                <w:rFonts w:ascii="Times New Roman" w:hAnsi="Times New Roman" w:eastAsia="Times New Roman" w:cs="Times New Roman"/>
              </w:rPr>
            </w:pPr>
            <w:r>
              <w:rPr>
                <w:rFonts w:ascii="Segoe UI" w:hAnsi="Segoe UI" w:eastAsia="Times New Roman" w:cs="Segoe UI"/>
                <w:sz w:val="21"/>
                <w:szCs w:val="21"/>
              </w:rPr>
              <w:t>-</w:t>
            </w:r>
            <w:r w:rsidRPr="005C1190">
              <w:rPr>
                <w:rFonts w:ascii="Segoe UI" w:hAnsi="Segoe UI" w:eastAsia="Times New Roman" w:cs="Segoe UI"/>
                <w:sz w:val="21"/>
                <w:szCs w:val="21"/>
              </w:rPr>
              <w:t>0.6096</w:t>
            </w:r>
            <w:r w:rsidR="006E3FCF">
              <w:rPr>
                <w:rFonts w:ascii="Segoe UI" w:hAnsi="Segoe UI" w:eastAsia="Times New Roman" w:cs="Segoe UI"/>
                <w:sz w:val="21"/>
                <w:szCs w:val="21"/>
              </w:rPr>
              <w:t>0</w:t>
            </w:r>
          </w:p>
        </w:tc>
        <w:tc>
          <w:tcPr>
            <w:tcW w:w="1361" w:type="dxa"/>
          </w:tcPr>
          <w:p w:rsidR="00C606A4" w:rsidP="00C606A4" w:rsidRDefault="005C1190" w14:paraId="36D1F7C1" w14:textId="584758FE">
            <w:pPr>
              <w:rPr>
                <w:rFonts w:ascii="Times New Roman" w:hAnsi="Times New Roman" w:eastAsia="Times New Roman" w:cs="Times New Roman"/>
              </w:rPr>
            </w:pPr>
            <w:r w:rsidRPr="005C1190">
              <w:rPr>
                <w:rFonts w:ascii="Segoe UI" w:hAnsi="Segoe UI" w:eastAsia="Times New Roman" w:cs="Segoe UI"/>
                <w:sz w:val="21"/>
                <w:szCs w:val="21"/>
              </w:rPr>
              <w:t>0.0254</w:t>
            </w:r>
            <w:r w:rsidR="006E3FCF">
              <w:rPr>
                <w:rFonts w:ascii="Segoe UI" w:hAnsi="Segoe UI" w:eastAsia="Times New Roman" w:cs="Segoe UI"/>
                <w:sz w:val="21"/>
                <w:szCs w:val="21"/>
              </w:rPr>
              <w:t>0</w:t>
            </w:r>
          </w:p>
        </w:tc>
        <w:tc>
          <w:tcPr>
            <w:tcW w:w="888" w:type="dxa"/>
          </w:tcPr>
          <w:p w:rsidR="00C606A4" w:rsidP="00C606A4" w:rsidRDefault="00C606A4" w14:paraId="301A7292" w14:textId="77777777">
            <w:pPr>
              <w:rPr>
                <w:rFonts w:ascii="Times New Roman" w:hAnsi="Times New Roman" w:eastAsia="Times New Roman" w:cs="Times New Roman"/>
              </w:rPr>
            </w:pPr>
          </w:p>
        </w:tc>
        <w:tc>
          <w:tcPr>
            <w:tcW w:w="1436" w:type="dxa"/>
          </w:tcPr>
          <w:p w:rsidR="00C606A4" w:rsidP="00C606A4" w:rsidRDefault="00C606A4" w14:paraId="01AA069C" w14:textId="77777777">
            <w:pPr>
              <w:rPr>
                <w:rFonts w:ascii="Times New Roman" w:hAnsi="Times New Roman" w:eastAsia="Times New Roman" w:cs="Times New Roman"/>
              </w:rPr>
            </w:pPr>
          </w:p>
        </w:tc>
      </w:tr>
      <w:tr w:rsidR="005C1190" w:rsidTr="005C1190" w14:paraId="7DB2AA1A" w14:textId="77777777">
        <w:tc>
          <w:tcPr>
            <w:tcW w:w="2804" w:type="dxa"/>
          </w:tcPr>
          <w:p w:rsidR="00C606A4" w:rsidP="00C606A4" w:rsidRDefault="00C606A4" w14:paraId="236582B6" w14:textId="48D1B6F7">
            <w:pPr>
              <w:rPr>
                <w:rFonts w:ascii="Times New Roman" w:hAnsi="Times New Roman" w:eastAsia="Times New Roman" w:cs="Times New Roman"/>
              </w:rPr>
            </w:pPr>
            <w:r>
              <w:rPr>
                <w:rFonts w:ascii="Times New Roman" w:hAnsi="Times New Roman" w:eastAsia="Times New Roman" w:cs="Times New Roman"/>
              </w:rPr>
              <w:t>Measured Translation</w:t>
            </w:r>
          </w:p>
        </w:tc>
        <w:tc>
          <w:tcPr>
            <w:tcW w:w="1578" w:type="dxa"/>
          </w:tcPr>
          <w:p w:rsidR="00C606A4" w:rsidP="00C606A4" w:rsidRDefault="005C1190" w14:paraId="085435B2" w14:textId="0CF06966">
            <w:pPr>
              <w:rPr>
                <w:rFonts w:ascii="Times New Roman" w:hAnsi="Times New Roman" w:eastAsia="Times New Roman" w:cs="Times New Roman"/>
              </w:rPr>
            </w:pPr>
            <w:r w:rsidRPr="005C1190">
              <w:rPr>
                <w:rFonts w:ascii="Segoe UI" w:hAnsi="Segoe UI" w:eastAsia="Times New Roman" w:cs="Segoe UI"/>
                <w:sz w:val="21"/>
                <w:szCs w:val="21"/>
              </w:rPr>
              <w:t>0.108</w:t>
            </w:r>
            <w:r w:rsidR="006E3FCF">
              <w:rPr>
                <w:rFonts w:ascii="Segoe UI" w:hAnsi="Segoe UI" w:eastAsia="Times New Roman" w:cs="Segoe UI"/>
                <w:sz w:val="21"/>
                <w:szCs w:val="21"/>
              </w:rPr>
              <w:t>40</w:t>
            </w:r>
          </w:p>
        </w:tc>
        <w:tc>
          <w:tcPr>
            <w:tcW w:w="1283" w:type="dxa"/>
          </w:tcPr>
          <w:p w:rsidR="00C606A4" w:rsidP="00C606A4" w:rsidRDefault="005C1190" w14:paraId="219C9C46" w14:textId="16E48823">
            <w:pPr>
              <w:rPr>
                <w:rFonts w:ascii="Times New Roman" w:hAnsi="Times New Roman" w:eastAsia="Times New Roman" w:cs="Times New Roman"/>
              </w:rPr>
            </w:pPr>
            <w:r w:rsidRPr="005C1190">
              <w:rPr>
                <w:rFonts w:ascii="Segoe UI" w:hAnsi="Segoe UI" w:eastAsia="Times New Roman" w:cs="Segoe UI"/>
                <w:sz w:val="21"/>
                <w:szCs w:val="21"/>
              </w:rPr>
              <w:t>-0.61096</w:t>
            </w:r>
          </w:p>
        </w:tc>
        <w:tc>
          <w:tcPr>
            <w:tcW w:w="1361" w:type="dxa"/>
          </w:tcPr>
          <w:p w:rsidRPr="005C1190" w:rsidR="005C1190" w:rsidP="005C1190" w:rsidRDefault="005C1190" w14:paraId="62B70F49" w14:textId="747131CB">
            <w:pPr>
              <w:rPr>
                <w:rFonts w:ascii="Segoe UI" w:hAnsi="Segoe UI" w:eastAsia="Times New Roman" w:cs="Segoe UI"/>
                <w:sz w:val="21"/>
                <w:szCs w:val="21"/>
              </w:rPr>
            </w:pPr>
            <w:r w:rsidRPr="005C1190">
              <w:rPr>
                <w:rFonts w:ascii="Segoe UI" w:hAnsi="Segoe UI" w:eastAsia="Times New Roman" w:cs="Segoe UI"/>
                <w:sz w:val="21"/>
                <w:szCs w:val="21"/>
              </w:rPr>
              <w:t>0.0203</w:t>
            </w:r>
            <w:r w:rsidR="006E3FCF">
              <w:rPr>
                <w:rFonts w:ascii="Segoe UI" w:hAnsi="Segoe UI" w:eastAsia="Times New Roman" w:cs="Segoe UI"/>
                <w:sz w:val="21"/>
                <w:szCs w:val="21"/>
              </w:rPr>
              <w:t>4</w:t>
            </w:r>
          </w:p>
          <w:p w:rsidR="00C606A4" w:rsidP="00C606A4" w:rsidRDefault="00C606A4" w14:paraId="1023DC29" w14:textId="77777777">
            <w:pPr>
              <w:rPr>
                <w:rFonts w:ascii="Times New Roman" w:hAnsi="Times New Roman" w:eastAsia="Times New Roman" w:cs="Times New Roman"/>
              </w:rPr>
            </w:pPr>
          </w:p>
        </w:tc>
        <w:tc>
          <w:tcPr>
            <w:tcW w:w="888" w:type="dxa"/>
          </w:tcPr>
          <w:p w:rsidR="00C606A4" w:rsidP="00C606A4" w:rsidRDefault="00C606A4" w14:paraId="4AC1C33F" w14:textId="77777777">
            <w:pPr>
              <w:rPr>
                <w:rFonts w:ascii="Times New Roman" w:hAnsi="Times New Roman" w:eastAsia="Times New Roman" w:cs="Times New Roman"/>
              </w:rPr>
            </w:pPr>
          </w:p>
        </w:tc>
        <w:tc>
          <w:tcPr>
            <w:tcW w:w="1436" w:type="dxa"/>
          </w:tcPr>
          <w:p w:rsidR="00C606A4" w:rsidP="00C606A4" w:rsidRDefault="00C606A4" w14:paraId="066C2421" w14:textId="77777777">
            <w:pPr>
              <w:rPr>
                <w:rFonts w:ascii="Times New Roman" w:hAnsi="Times New Roman" w:eastAsia="Times New Roman" w:cs="Times New Roman"/>
              </w:rPr>
            </w:pPr>
          </w:p>
        </w:tc>
      </w:tr>
      <w:tr w:rsidR="005C1190" w:rsidTr="005C1190" w14:paraId="482DE6D6" w14:textId="77777777">
        <w:tc>
          <w:tcPr>
            <w:tcW w:w="2804" w:type="dxa"/>
          </w:tcPr>
          <w:p w:rsidR="00C606A4" w:rsidP="00C606A4" w:rsidRDefault="00C606A4" w14:paraId="4A34966A" w14:textId="2D55FEBD">
            <w:pPr>
              <w:rPr>
                <w:rFonts w:ascii="Times New Roman" w:hAnsi="Times New Roman" w:eastAsia="Times New Roman" w:cs="Times New Roman"/>
              </w:rPr>
            </w:pPr>
            <w:r>
              <w:rPr>
                <w:rFonts w:ascii="Times New Roman" w:hAnsi="Times New Roman" w:eastAsia="Times New Roman" w:cs="Times New Roman"/>
              </w:rPr>
              <w:t xml:space="preserve">Difference </w:t>
            </w:r>
          </w:p>
        </w:tc>
        <w:tc>
          <w:tcPr>
            <w:tcW w:w="1578" w:type="dxa"/>
          </w:tcPr>
          <w:p w:rsidR="00C606A4" w:rsidP="00C606A4" w:rsidRDefault="005C1190" w14:paraId="5E7B3ACB" w14:textId="59BE0B98">
            <w:pPr>
              <w:rPr>
                <w:rFonts w:ascii="Times New Roman" w:hAnsi="Times New Roman" w:eastAsia="Times New Roman" w:cs="Times New Roman"/>
              </w:rPr>
            </w:pPr>
            <w:r w:rsidRPr="005C1190">
              <w:rPr>
                <w:rFonts w:ascii="Segoe UI" w:hAnsi="Segoe UI" w:eastAsia="Times New Roman" w:cs="Segoe UI"/>
                <w:sz w:val="21"/>
                <w:szCs w:val="21"/>
              </w:rPr>
              <w:t>-0.006</w:t>
            </w:r>
            <w:r w:rsidR="006E3FCF">
              <w:rPr>
                <w:rFonts w:ascii="Segoe UI" w:hAnsi="Segoe UI" w:eastAsia="Times New Roman" w:cs="Segoe UI"/>
                <w:sz w:val="21"/>
                <w:szCs w:val="21"/>
              </w:rPr>
              <w:t>80</w:t>
            </w:r>
          </w:p>
        </w:tc>
        <w:tc>
          <w:tcPr>
            <w:tcW w:w="1283" w:type="dxa"/>
          </w:tcPr>
          <w:p w:rsidR="00C606A4" w:rsidP="00C606A4" w:rsidRDefault="005C1190" w14:paraId="388B793B" w14:textId="0C5C435B">
            <w:pPr>
              <w:rPr>
                <w:rFonts w:ascii="Times New Roman" w:hAnsi="Times New Roman" w:eastAsia="Times New Roman" w:cs="Times New Roman"/>
              </w:rPr>
            </w:pPr>
            <w:r w:rsidRPr="005C1190">
              <w:rPr>
                <w:rFonts w:ascii="Segoe UI" w:hAnsi="Segoe UI" w:eastAsia="Times New Roman" w:cs="Segoe UI"/>
                <w:sz w:val="21"/>
                <w:szCs w:val="21"/>
              </w:rPr>
              <w:t>0.00136</w:t>
            </w:r>
          </w:p>
        </w:tc>
        <w:tc>
          <w:tcPr>
            <w:tcW w:w="1361" w:type="dxa"/>
          </w:tcPr>
          <w:p w:rsidR="00C606A4" w:rsidP="00C606A4" w:rsidRDefault="00B979A4" w14:paraId="59B68D18" w14:textId="3D949599">
            <w:pPr>
              <w:rPr>
                <w:rFonts w:ascii="Times New Roman" w:hAnsi="Times New Roman" w:eastAsia="Times New Roman" w:cs="Times New Roman"/>
              </w:rPr>
            </w:pPr>
            <w:r w:rsidRPr="00B979A4">
              <w:rPr>
                <w:rFonts w:ascii="Segoe UI" w:hAnsi="Segoe UI" w:eastAsia="Times New Roman" w:cs="Segoe UI"/>
                <w:sz w:val="21"/>
                <w:szCs w:val="21"/>
              </w:rPr>
              <w:t>0.00506</w:t>
            </w:r>
          </w:p>
        </w:tc>
        <w:tc>
          <w:tcPr>
            <w:tcW w:w="888" w:type="dxa"/>
          </w:tcPr>
          <w:p w:rsidR="00C606A4" w:rsidP="00C606A4" w:rsidRDefault="00C606A4" w14:paraId="4B4FC88E" w14:textId="77777777">
            <w:pPr>
              <w:rPr>
                <w:rFonts w:ascii="Times New Roman" w:hAnsi="Times New Roman" w:eastAsia="Times New Roman" w:cs="Times New Roman"/>
              </w:rPr>
            </w:pPr>
          </w:p>
        </w:tc>
        <w:tc>
          <w:tcPr>
            <w:tcW w:w="1436" w:type="dxa"/>
          </w:tcPr>
          <w:p w:rsidR="00C606A4" w:rsidP="00C606A4" w:rsidRDefault="00C606A4" w14:paraId="4ECDCC92" w14:textId="77777777">
            <w:pPr>
              <w:rPr>
                <w:rFonts w:ascii="Times New Roman" w:hAnsi="Times New Roman" w:eastAsia="Times New Roman" w:cs="Times New Roman"/>
              </w:rPr>
            </w:pPr>
          </w:p>
        </w:tc>
      </w:tr>
    </w:tbl>
    <w:p w:rsidR="00474DC8" w:rsidP="00BC2D0B" w:rsidRDefault="00474DC8" w14:paraId="055D76CC" w14:textId="77777777">
      <w:pPr>
        <w:rPr>
          <w:rFonts w:ascii="Times New Roman" w:hAnsi="Times New Roman" w:eastAsia="Times New Roman" w:cs="Times New Roman"/>
        </w:rPr>
      </w:pPr>
    </w:p>
    <w:tbl>
      <w:tblPr>
        <w:tblStyle w:val="TableGrid"/>
        <w:tblpPr w:leftFromText="180" w:rightFromText="180" w:vertAnchor="text" w:horzAnchor="margin" w:tblpY="233"/>
        <w:tblW w:w="0" w:type="auto"/>
        <w:tblLook w:val="04A0" w:firstRow="1" w:lastRow="0" w:firstColumn="1" w:lastColumn="0" w:noHBand="0" w:noVBand="1"/>
      </w:tblPr>
      <w:tblGrid>
        <w:gridCol w:w="2785"/>
        <w:gridCol w:w="1080"/>
        <w:gridCol w:w="1260"/>
        <w:gridCol w:w="1710"/>
        <w:gridCol w:w="956"/>
        <w:gridCol w:w="1559"/>
      </w:tblGrid>
      <w:tr w:rsidR="009529BA" w:rsidTr="00C33BF0" w14:paraId="5574A01D" w14:textId="77777777">
        <w:tc>
          <w:tcPr>
            <w:tcW w:w="2785" w:type="dxa"/>
          </w:tcPr>
          <w:p w:rsidR="009529BA" w:rsidP="009529BA" w:rsidRDefault="009529BA" w14:paraId="77911707" w14:textId="4E632359">
            <w:pPr>
              <w:rPr>
                <w:rFonts w:ascii="Times New Roman" w:hAnsi="Times New Roman" w:eastAsia="Times New Roman" w:cs="Times New Roman"/>
              </w:rPr>
            </w:pPr>
          </w:p>
        </w:tc>
        <w:tc>
          <w:tcPr>
            <w:tcW w:w="1080" w:type="dxa"/>
          </w:tcPr>
          <w:p w:rsidR="009529BA" w:rsidP="009529BA" w:rsidRDefault="009529BA" w14:paraId="142D5205" w14:textId="604E4D8A">
            <w:pPr>
              <w:rPr>
                <w:rFonts w:ascii="Times New Roman" w:hAnsi="Times New Roman" w:eastAsia="Times New Roman" w:cs="Times New Roman"/>
              </w:rPr>
            </w:pPr>
            <w:r>
              <w:rPr>
                <w:rFonts w:ascii="Times New Roman" w:hAnsi="Times New Roman" w:eastAsia="Times New Roman" w:cs="Times New Roman"/>
              </w:rPr>
              <w:t>Roll</w:t>
            </w:r>
            <w:r w:rsidR="00C33BF0">
              <w:rPr>
                <w:rFonts w:ascii="Times New Roman" w:hAnsi="Times New Roman" w:eastAsia="Times New Roman" w:cs="Times New Roman"/>
              </w:rPr>
              <w:t xml:space="preserve"> (rad)</w:t>
            </w:r>
          </w:p>
        </w:tc>
        <w:tc>
          <w:tcPr>
            <w:tcW w:w="1260" w:type="dxa"/>
          </w:tcPr>
          <w:p w:rsidR="009529BA" w:rsidP="009529BA" w:rsidRDefault="009529BA" w14:paraId="29B05891" w14:textId="0AE8CBD5">
            <w:pPr>
              <w:rPr>
                <w:rFonts w:ascii="Times New Roman" w:hAnsi="Times New Roman" w:eastAsia="Times New Roman" w:cs="Times New Roman"/>
              </w:rPr>
            </w:pPr>
            <w:r>
              <w:rPr>
                <w:rFonts w:ascii="Times New Roman" w:hAnsi="Times New Roman" w:eastAsia="Times New Roman" w:cs="Times New Roman"/>
              </w:rPr>
              <w:t>Pitch</w:t>
            </w:r>
            <w:r w:rsidR="00C33BF0">
              <w:rPr>
                <w:rFonts w:ascii="Times New Roman" w:hAnsi="Times New Roman" w:eastAsia="Times New Roman" w:cs="Times New Roman"/>
              </w:rPr>
              <w:t xml:space="preserve"> (rad)</w:t>
            </w:r>
          </w:p>
        </w:tc>
        <w:tc>
          <w:tcPr>
            <w:tcW w:w="1710" w:type="dxa"/>
          </w:tcPr>
          <w:p w:rsidR="009529BA" w:rsidP="009529BA" w:rsidRDefault="009529BA" w14:paraId="6D4288D7" w14:textId="2D9D6999">
            <w:pPr>
              <w:rPr>
                <w:rFonts w:ascii="Times New Roman" w:hAnsi="Times New Roman" w:eastAsia="Times New Roman" w:cs="Times New Roman"/>
              </w:rPr>
            </w:pPr>
            <w:r>
              <w:rPr>
                <w:rFonts w:ascii="Times New Roman" w:hAnsi="Times New Roman" w:eastAsia="Times New Roman" w:cs="Times New Roman"/>
              </w:rPr>
              <w:t>Yaw</w:t>
            </w:r>
            <w:r w:rsidR="00C33BF0">
              <w:rPr>
                <w:rFonts w:ascii="Times New Roman" w:hAnsi="Times New Roman" w:eastAsia="Times New Roman" w:cs="Times New Roman"/>
              </w:rPr>
              <w:t xml:space="preserve"> (rad)</w:t>
            </w:r>
          </w:p>
        </w:tc>
        <w:tc>
          <w:tcPr>
            <w:tcW w:w="956" w:type="dxa"/>
          </w:tcPr>
          <w:p w:rsidR="009529BA" w:rsidP="009529BA" w:rsidRDefault="009529BA" w14:paraId="2C889BF7" w14:textId="77777777">
            <w:pPr>
              <w:rPr>
                <w:rFonts w:ascii="Times New Roman" w:hAnsi="Times New Roman" w:eastAsia="Times New Roman" w:cs="Times New Roman"/>
              </w:rPr>
            </w:pPr>
          </w:p>
        </w:tc>
        <w:tc>
          <w:tcPr>
            <w:tcW w:w="1559" w:type="dxa"/>
          </w:tcPr>
          <w:p w:rsidR="009529BA" w:rsidP="009529BA" w:rsidRDefault="009529BA" w14:paraId="0FD40FF3" w14:textId="77777777">
            <w:pPr>
              <w:rPr>
                <w:rFonts w:ascii="Times New Roman" w:hAnsi="Times New Roman" w:eastAsia="Times New Roman" w:cs="Times New Roman"/>
              </w:rPr>
            </w:pPr>
          </w:p>
        </w:tc>
      </w:tr>
      <w:tr w:rsidR="00B979A4" w:rsidTr="00C33BF0" w14:paraId="477AC436" w14:textId="77777777">
        <w:tc>
          <w:tcPr>
            <w:tcW w:w="2785" w:type="dxa"/>
          </w:tcPr>
          <w:p w:rsidR="009529BA" w:rsidP="009529BA" w:rsidRDefault="009529BA" w14:paraId="762F5345" w14:textId="77777777">
            <w:pPr>
              <w:rPr>
                <w:rFonts w:ascii="Times New Roman" w:hAnsi="Times New Roman" w:eastAsia="Times New Roman" w:cs="Times New Roman"/>
              </w:rPr>
            </w:pPr>
            <w:r>
              <w:rPr>
                <w:rFonts w:ascii="Times New Roman" w:hAnsi="Times New Roman" w:eastAsia="Times New Roman" w:cs="Times New Roman"/>
              </w:rPr>
              <w:t>Expected Rotation</w:t>
            </w:r>
          </w:p>
        </w:tc>
        <w:tc>
          <w:tcPr>
            <w:tcW w:w="1080" w:type="dxa"/>
          </w:tcPr>
          <w:p w:rsidR="009529BA" w:rsidP="009529BA" w:rsidRDefault="00C33BF0" w14:paraId="109A7D00" w14:textId="443F01FF">
            <w:pPr>
              <w:rPr>
                <w:rFonts w:ascii="Times New Roman" w:hAnsi="Times New Roman" w:eastAsia="Times New Roman" w:cs="Times New Roman"/>
              </w:rPr>
            </w:pPr>
            <w:r>
              <w:rPr>
                <w:rFonts w:ascii="Times New Roman" w:hAnsi="Times New Roman" w:eastAsia="Times New Roman" w:cs="Times New Roman"/>
              </w:rPr>
              <w:t>0.0</w:t>
            </w:r>
          </w:p>
        </w:tc>
        <w:tc>
          <w:tcPr>
            <w:tcW w:w="1260" w:type="dxa"/>
          </w:tcPr>
          <w:p w:rsidR="009529BA" w:rsidP="009529BA" w:rsidRDefault="00C33BF0" w14:paraId="11BA1117" w14:textId="32B5AE60">
            <w:pPr>
              <w:rPr>
                <w:rFonts w:ascii="Times New Roman" w:hAnsi="Times New Roman" w:eastAsia="Times New Roman" w:cs="Times New Roman"/>
              </w:rPr>
            </w:pPr>
            <w:r>
              <w:rPr>
                <w:rFonts w:ascii="Times New Roman" w:hAnsi="Times New Roman" w:eastAsia="Times New Roman" w:cs="Times New Roman"/>
              </w:rPr>
              <w:t>0.0</w:t>
            </w:r>
          </w:p>
        </w:tc>
        <w:tc>
          <w:tcPr>
            <w:tcW w:w="1710" w:type="dxa"/>
          </w:tcPr>
          <w:p w:rsidR="00BB7F6E" w:rsidP="009529BA" w:rsidRDefault="00BB7F6E" w14:paraId="2A2E59A7" w14:textId="5EF9F023">
            <w:pPr>
              <w:rPr>
                <w:rFonts w:ascii="Times New Roman" w:hAnsi="Times New Roman" w:eastAsia="Times New Roman" w:cs="Times New Roman"/>
              </w:rPr>
            </w:pPr>
            <w:r>
              <w:rPr>
                <w:rFonts w:ascii="Times New Roman" w:hAnsi="Times New Roman" w:eastAsia="Times New Roman" w:cs="Times New Roman"/>
              </w:rPr>
              <w:t>0.785</w:t>
            </w:r>
          </w:p>
        </w:tc>
        <w:tc>
          <w:tcPr>
            <w:tcW w:w="956" w:type="dxa"/>
          </w:tcPr>
          <w:p w:rsidR="009529BA" w:rsidP="009529BA" w:rsidRDefault="009529BA" w14:paraId="4F321B48" w14:textId="77777777">
            <w:pPr>
              <w:rPr>
                <w:rFonts w:ascii="Times New Roman" w:hAnsi="Times New Roman" w:eastAsia="Times New Roman" w:cs="Times New Roman"/>
              </w:rPr>
            </w:pPr>
          </w:p>
        </w:tc>
        <w:tc>
          <w:tcPr>
            <w:tcW w:w="1559" w:type="dxa"/>
          </w:tcPr>
          <w:p w:rsidR="009529BA" w:rsidP="009529BA" w:rsidRDefault="009529BA" w14:paraId="504D7B29" w14:textId="77777777">
            <w:pPr>
              <w:rPr>
                <w:rFonts w:ascii="Times New Roman" w:hAnsi="Times New Roman" w:eastAsia="Times New Roman" w:cs="Times New Roman"/>
              </w:rPr>
            </w:pPr>
          </w:p>
        </w:tc>
      </w:tr>
      <w:tr w:rsidR="00B979A4" w:rsidTr="00C33BF0" w14:paraId="714280A6" w14:textId="77777777">
        <w:tc>
          <w:tcPr>
            <w:tcW w:w="2785" w:type="dxa"/>
          </w:tcPr>
          <w:p w:rsidR="009529BA" w:rsidP="009529BA" w:rsidRDefault="009529BA" w14:paraId="4BC6302C" w14:textId="77777777">
            <w:pPr>
              <w:rPr>
                <w:rFonts w:ascii="Times New Roman" w:hAnsi="Times New Roman" w:eastAsia="Times New Roman" w:cs="Times New Roman"/>
              </w:rPr>
            </w:pPr>
            <w:r>
              <w:rPr>
                <w:rFonts w:ascii="Times New Roman" w:hAnsi="Times New Roman" w:eastAsia="Times New Roman" w:cs="Times New Roman"/>
              </w:rPr>
              <w:t>Measured Rotation</w:t>
            </w:r>
          </w:p>
        </w:tc>
        <w:tc>
          <w:tcPr>
            <w:tcW w:w="1080" w:type="dxa"/>
          </w:tcPr>
          <w:p w:rsidR="009529BA" w:rsidP="009529BA" w:rsidRDefault="00B979A4" w14:paraId="0D32D8B0" w14:textId="528DD244">
            <w:pPr>
              <w:rPr>
                <w:rFonts w:ascii="Times New Roman" w:hAnsi="Times New Roman" w:eastAsia="Times New Roman" w:cs="Times New Roman"/>
              </w:rPr>
            </w:pPr>
            <w:r>
              <w:rPr>
                <w:rFonts w:ascii="Segoe UI" w:hAnsi="Segoe UI" w:eastAsia="Times New Roman" w:cs="Segoe UI"/>
                <w:sz w:val="21"/>
                <w:szCs w:val="21"/>
              </w:rPr>
              <w:t>-</w:t>
            </w:r>
            <w:r w:rsidRPr="00B979A4">
              <w:rPr>
                <w:rFonts w:ascii="Segoe UI" w:hAnsi="Segoe UI" w:eastAsia="Times New Roman" w:cs="Segoe UI"/>
                <w:sz w:val="21"/>
                <w:szCs w:val="21"/>
              </w:rPr>
              <w:t>0.0045</w:t>
            </w:r>
            <w:r>
              <w:rPr>
                <w:rFonts w:ascii="Segoe UI" w:hAnsi="Segoe UI" w:eastAsia="Times New Roman" w:cs="Segoe UI"/>
                <w:sz w:val="21"/>
                <w:szCs w:val="21"/>
              </w:rPr>
              <w:t>7</w:t>
            </w:r>
          </w:p>
        </w:tc>
        <w:tc>
          <w:tcPr>
            <w:tcW w:w="1260" w:type="dxa"/>
          </w:tcPr>
          <w:p w:rsidR="009529BA" w:rsidP="009529BA" w:rsidRDefault="00B979A4" w14:paraId="72AF7D19" w14:textId="0D24BFFE">
            <w:pPr>
              <w:rPr>
                <w:rFonts w:ascii="Times New Roman" w:hAnsi="Times New Roman" w:eastAsia="Times New Roman" w:cs="Times New Roman"/>
              </w:rPr>
            </w:pPr>
            <w:r w:rsidRPr="00B979A4">
              <w:rPr>
                <w:rFonts w:ascii="Segoe UI" w:hAnsi="Segoe UI" w:eastAsia="Times New Roman" w:cs="Segoe UI"/>
                <w:sz w:val="21"/>
                <w:szCs w:val="21"/>
              </w:rPr>
              <w:t>0.0218</w:t>
            </w:r>
            <w:r>
              <w:rPr>
                <w:rFonts w:ascii="Segoe UI" w:hAnsi="Segoe UI" w:eastAsia="Times New Roman" w:cs="Segoe UI"/>
                <w:sz w:val="21"/>
                <w:szCs w:val="21"/>
              </w:rPr>
              <w:t>6</w:t>
            </w:r>
          </w:p>
        </w:tc>
        <w:tc>
          <w:tcPr>
            <w:tcW w:w="1710" w:type="dxa"/>
          </w:tcPr>
          <w:p w:rsidR="009529BA" w:rsidP="009529BA" w:rsidRDefault="00B979A4" w14:paraId="515F2BE1" w14:textId="1E8AC31B">
            <w:pPr>
              <w:rPr>
                <w:rFonts w:ascii="Times New Roman" w:hAnsi="Times New Roman" w:eastAsia="Times New Roman" w:cs="Times New Roman"/>
              </w:rPr>
            </w:pPr>
            <w:r w:rsidRPr="00B979A4">
              <w:rPr>
                <w:rFonts w:ascii="Segoe UI" w:hAnsi="Segoe UI" w:eastAsia="Times New Roman" w:cs="Segoe UI"/>
                <w:sz w:val="21"/>
                <w:szCs w:val="21"/>
              </w:rPr>
              <w:t>0.79461</w:t>
            </w:r>
          </w:p>
        </w:tc>
        <w:tc>
          <w:tcPr>
            <w:tcW w:w="956" w:type="dxa"/>
          </w:tcPr>
          <w:p w:rsidR="009529BA" w:rsidP="009529BA" w:rsidRDefault="009529BA" w14:paraId="4B23440F" w14:textId="77777777">
            <w:pPr>
              <w:rPr>
                <w:rFonts w:ascii="Times New Roman" w:hAnsi="Times New Roman" w:eastAsia="Times New Roman" w:cs="Times New Roman"/>
              </w:rPr>
            </w:pPr>
          </w:p>
        </w:tc>
        <w:tc>
          <w:tcPr>
            <w:tcW w:w="1559" w:type="dxa"/>
          </w:tcPr>
          <w:p w:rsidR="009529BA" w:rsidP="009529BA" w:rsidRDefault="009529BA" w14:paraId="22F6CDD1" w14:textId="77777777">
            <w:pPr>
              <w:rPr>
                <w:rFonts w:ascii="Times New Roman" w:hAnsi="Times New Roman" w:eastAsia="Times New Roman" w:cs="Times New Roman"/>
              </w:rPr>
            </w:pPr>
          </w:p>
        </w:tc>
      </w:tr>
      <w:tr w:rsidR="00B979A4" w:rsidTr="00C33BF0" w14:paraId="27BC988D" w14:textId="77777777">
        <w:tc>
          <w:tcPr>
            <w:tcW w:w="2785" w:type="dxa"/>
          </w:tcPr>
          <w:p w:rsidR="009529BA" w:rsidP="009529BA" w:rsidRDefault="009529BA" w14:paraId="1F4E4336" w14:textId="77777777">
            <w:pPr>
              <w:rPr>
                <w:rFonts w:ascii="Times New Roman" w:hAnsi="Times New Roman" w:eastAsia="Times New Roman" w:cs="Times New Roman"/>
              </w:rPr>
            </w:pPr>
            <w:r>
              <w:rPr>
                <w:rFonts w:ascii="Times New Roman" w:hAnsi="Times New Roman" w:eastAsia="Times New Roman" w:cs="Times New Roman"/>
              </w:rPr>
              <w:t>Difference</w:t>
            </w:r>
          </w:p>
        </w:tc>
        <w:tc>
          <w:tcPr>
            <w:tcW w:w="1080" w:type="dxa"/>
          </w:tcPr>
          <w:p w:rsidR="009529BA" w:rsidP="009529BA" w:rsidRDefault="00B979A4" w14:paraId="18753F78" w14:textId="16C3046F">
            <w:pPr>
              <w:rPr>
                <w:rFonts w:ascii="Times New Roman" w:hAnsi="Times New Roman" w:eastAsia="Times New Roman" w:cs="Times New Roman"/>
              </w:rPr>
            </w:pPr>
            <w:r w:rsidRPr="00B979A4">
              <w:rPr>
                <w:rFonts w:ascii="Segoe UI" w:hAnsi="Segoe UI" w:eastAsia="Times New Roman" w:cs="Segoe UI"/>
                <w:sz w:val="21"/>
                <w:szCs w:val="21"/>
              </w:rPr>
              <w:t>0.0045</w:t>
            </w:r>
            <w:r>
              <w:rPr>
                <w:rFonts w:ascii="Segoe UI" w:hAnsi="Segoe UI" w:eastAsia="Times New Roman" w:cs="Segoe UI"/>
                <w:sz w:val="21"/>
                <w:szCs w:val="21"/>
              </w:rPr>
              <w:t>7</w:t>
            </w:r>
          </w:p>
        </w:tc>
        <w:tc>
          <w:tcPr>
            <w:tcW w:w="1260" w:type="dxa"/>
          </w:tcPr>
          <w:p w:rsidR="009529BA" w:rsidP="009529BA" w:rsidRDefault="00B979A4" w14:paraId="651091B1" w14:textId="57669AC2">
            <w:pPr>
              <w:rPr>
                <w:rFonts w:ascii="Times New Roman" w:hAnsi="Times New Roman" w:eastAsia="Times New Roman" w:cs="Times New Roman"/>
              </w:rPr>
            </w:pPr>
            <w:r>
              <w:rPr>
                <w:rFonts w:ascii="Times New Roman" w:hAnsi="Times New Roman" w:eastAsia="Times New Roman" w:cs="Times New Roman"/>
              </w:rPr>
              <w:t>-</w:t>
            </w:r>
            <w:r w:rsidRPr="00B979A4">
              <w:rPr>
                <w:rFonts w:ascii="Segoe UI" w:hAnsi="Segoe UI" w:eastAsia="Times New Roman" w:cs="Segoe UI"/>
                <w:sz w:val="21"/>
                <w:szCs w:val="21"/>
              </w:rPr>
              <w:t>0.0218</w:t>
            </w:r>
            <w:r>
              <w:rPr>
                <w:rFonts w:ascii="Segoe UI" w:hAnsi="Segoe UI" w:eastAsia="Times New Roman" w:cs="Segoe UI"/>
                <w:sz w:val="21"/>
                <w:szCs w:val="21"/>
              </w:rPr>
              <w:t>6</w:t>
            </w:r>
          </w:p>
        </w:tc>
        <w:tc>
          <w:tcPr>
            <w:tcW w:w="1710" w:type="dxa"/>
          </w:tcPr>
          <w:p w:rsidR="009529BA" w:rsidP="009529BA" w:rsidRDefault="00B979A4" w14:paraId="47B22EDB" w14:textId="37C21595">
            <w:pPr>
              <w:rPr>
                <w:rFonts w:ascii="Times New Roman" w:hAnsi="Times New Roman" w:eastAsia="Times New Roman" w:cs="Times New Roman"/>
              </w:rPr>
            </w:pPr>
            <w:r w:rsidRPr="00B979A4">
              <w:rPr>
                <w:rFonts w:ascii="Segoe UI" w:hAnsi="Segoe UI" w:eastAsia="Times New Roman" w:cs="Segoe UI"/>
                <w:sz w:val="21"/>
                <w:szCs w:val="21"/>
              </w:rPr>
              <w:t>-0.00921293</w:t>
            </w:r>
          </w:p>
        </w:tc>
        <w:tc>
          <w:tcPr>
            <w:tcW w:w="956" w:type="dxa"/>
          </w:tcPr>
          <w:p w:rsidR="009529BA" w:rsidP="009529BA" w:rsidRDefault="009529BA" w14:paraId="19BC758E" w14:textId="77777777">
            <w:pPr>
              <w:rPr>
                <w:rFonts w:ascii="Times New Roman" w:hAnsi="Times New Roman" w:eastAsia="Times New Roman" w:cs="Times New Roman"/>
              </w:rPr>
            </w:pPr>
          </w:p>
        </w:tc>
        <w:tc>
          <w:tcPr>
            <w:tcW w:w="1559" w:type="dxa"/>
          </w:tcPr>
          <w:p w:rsidR="009529BA" w:rsidP="009529BA" w:rsidRDefault="009529BA" w14:paraId="6DF694EF" w14:textId="77777777">
            <w:pPr>
              <w:rPr>
                <w:rFonts w:ascii="Times New Roman" w:hAnsi="Times New Roman" w:eastAsia="Times New Roman" w:cs="Times New Roman"/>
              </w:rPr>
            </w:pPr>
          </w:p>
        </w:tc>
      </w:tr>
    </w:tbl>
    <w:p w:rsidR="00BC2D0B" w:rsidP="00395771" w:rsidRDefault="00BC2D0B" w14:paraId="1796E7E2" w14:textId="5D88C3A9">
      <w:pPr>
        <w:rPr>
          <w:rFonts w:ascii="Times New Roman" w:hAnsi="Times New Roman" w:eastAsia="Times New Roman" w:cs="Times New Roman"/>
        </w:rPr>
      </w:pPr>
    </w:p>
    <w:p w:rsidR="00474DC8" w:rsidP="00395771" w:rsidRDefault="00474DC8" w14:paraId="62C70475" w14:textId="0802E316">
      <w:pPr>
        <w:rPr>
          <w:rFonts w:ascii="Times New Roman" w:hAnsi="Times New Roman" w:eastAsia="Times New Roman" w:cs="Times New Roman"/>
        </w:rPr>
      </w:pPr>
    </w:p>
    <w:p w:rsidR="00474DC8" w:rsidP="00395771" w:rsidRDefault="00474DC8" w14:paraId="71CE69A7" w14:textId="16B82162">
      <w:pPr>
        <w:rPr>
          <w:rFonts w:ascii="Times New Roman" w:hAnsi="Times New Roman" w:eastAsia="Times New Roman" w:cs="Times New Roman"/>
        </w:rPr>
      </w:pPr>
    </w:p>
    <w:p w:rsidR="00474DC8" w:rsidP="00395771" w:rsidRDefault="00474DC8" w14:paraId="30E56DDE" w14:textId="5B59FF4E">
      <w:pPr>
        <w:rPr>
          <w:rFonts w:ascii="Times New Roman" w:hAnsi="Times New Roman" w:eastAsia="Times New Roman" w:cs="Times New Roman"/>
        </w:rPr>
      </w:pPr>
    </w:p>
    <w:p w:rsidR="00B979A4" w:rsidP="00395771" w:rsidRDefault="00B979A4" w14:paraId="26A44B73" w14:textId="07EF34C7">
      <w:pPr>
        <w:rPr>
          <w:rFonts w:ascii="Times New Roman" w:hAnsi="Times New Roman" w:eastAsia="Times New Roman" w:cs="Times New Roman"/>
        </w:rPr>
      </w:pPr>
    </w:p>
    <w:p w:rsidR="00B979A4" w:rsidP="00395771" w:rsidRDefault="00B979A4" w14:paraId="7EC85A08" w14:textId="6732D765">
      <w:pPr>
        <w:rPr>
          <w:rFonts w:ascii="Times New Roman" w:hAnsi="Times New Roman" w:eastAsia="Times New Roman" w:cs="Times New Roman"/>
        </w:rPr>
      </w:pPr>
    </w:p>
    <w:p w:rsidR="00B979A4" w:rsidP="00395771" w:rsidRDefault="00B979A4" w14:paraId="247E2C83" w14:textId="177E69DF">
      <w:pPr>
        <w:rPr>
          <w:rFonts w:ascii="Times New Roman" w:hAnsi="Times New Roman" w:eastAsia="Times New Roman" w:cs="Times New Roman"/>
        </w:rPr>
      </w:pPr>
    </w:p>
    <w:p w:rsidR="00B979A4" w:rsidP="00395771" w:rsidRDefault="00B979A4" w14:paraId="67B0400A" w14:textId="6F95AA07">
      <w:pPr>
        <w:rPr>
          <w:rFonts w:ascii="Times New Roman" w:hAnsi="Times New Roman" w:eastAsia="Times New Roman" w:cs="Times New Roman"/>
        </w:rPr>
      </w:pPr>
    </w:p>
    <w:p w:rsidR="00B979A4" w:rsidP="00395771" w:rsidRDefault="00B979A4" w14:paraId="5BA8CC0C" w14:textId="75A8CBC9">
      <w:pPr>
        <w:rPr>
          <w:rFonts w:ascii="Times New Roman" w:hAnsi="Times New Roman" w:eastAsia="Times New Roman" w:cs="Times New Roman"/>
        </w:rPr>
      </w:pPr>
    </w:p>
    <w:p w:rsidR="00B979A4" w:rsidP="00395771" w:rsidRDefault="00B979A4" w14:paraId="679EDFA5" w14:textId="77777777">
      <w:pPr>
        <w:rPr>
          <w:rFonts w:ascii="Times New Roman" w:hAnsi="Times New Roman" w:eastAsia="Times New Roman" w:cs="Times New Roman"/>
        </w:rPr>
      </w:pPr>
    </w:p>
    <w:p w:rsidR="00474DC8" w:rsidP="00395771" w:rsidRDefault="00474DC8" w14:paraId="6763DC75" w14:textId="77777777">
      <w:pPr>
        <w:rPr>
          <w:rFonts w:ascii="Times New Roman" w:hAnsi="Times New Roman" w:eastAsia="Times New Roman" w:cs="Times New Roman"/>
        </w:rPr>
      </w:pPr>
    </w:p>
    <w:p w:rsidR="00C606A4" w:rsidP="00395771" w:rsidRDefault="00C606A4" w14:paraId="2DE47739" w14:textId="67937FD1">
      <w:pPr>
        <w:rPr>
          <w:rFonts w:ascii="Times New Roman" w:hAnsi="Times New Roman" w:eastAsia="Times New Roman" w:cs="Times New Roman"/>
        </w:rPr>
      </w:pPr>
    </w:p>
    <w:p w:rsidR="00474DC8" w:rsidP="00395771" w:rsidRDefault="00474DC8" w14:paraId="209B5C7B" w14:textId="03378F36">
      <w:pPr>
        <w:rPr>
          <w:rFonts w:ascii="Times New Roman" w:hAnsi="Times New Roman" w:eastAsia="Times New Roman" w:cs="Times New Roman"/>
        </w:rPr>
      </w:pPr>
    </w:p>
    <w:p w:rsidR="00474DC8" w:rsidP="00395771" w:rsidRDefault="00474DC8" w14:paraId="057DCAC2" w14:textId="45D83A89">
      <w:pPr>
        <w:rPr>
          <w:rFonts w:ascii="Times New Roman" w:hAnsi="Times New Roman" w:eastAsia="Times New Roman" w:cs="Times New Roman"/>
        </w:rPr>
      </w:pPr>
    </w:p>
    <w:p w:rsidR="00474DC8" w:rsidP="00395771" w:rsidRDefault="00474DC8" w14:paraId="134A843C" w14:textId="2CBFC09F">
      <w:pPr>
        <w:rPr>
          <w:rFonts w:ascii="Times New Roman" w:hAnsi="Times New Roman" w:eastAsia="Times New Roman" w:cs="Times New Roman"/>
        </w:rPr>
      </w:pPr>
    </w:p>
    <w:p w:rsidR="00474DC8" w:rsidP="00395771" w:rsidRDefault="00474DC8" w14:paraId="534D70E6" w14:textId="5CF0F8ED">
      <w:pPr>
        <w:rPr>
          <w:rFonts w:ascii="Times New Roman" w:hAnsi="Times New Roman" w:eastAsia="Times New Roman" w:cs="Times New Roman"/>
        </w:rPr>
      </w:pPr>
    </w:p>
    <w:p w:rsidR="00474DC8" w:rsidP="00395771" w:rsidRDefault="00474DC8" w14:paraId="238A7FFB" w14:textId="77777777">
      <w:pPr>
        <w:rPr>
          <w:rFonts w:ascii="Times New Roman" w:hAnsi="Times New Roman" w:eastAsia="Times New Roman" w:cs="Times New Roman"/>
        </w:rPr>
      </w:pPr>
    </w:p>
    <w:p w:rsidR="00C606A4" w:rsidP="00395771" w:rsidRDefault="00C606A4" w14:paraId="61627330" w14:textId="175CC261">
      <w:pPr>
        <w:rPr>
          <w:rFonts w:ascii="Times New Roman" w:hAnsi="Times New Roman" w:eastAsia="Times New Roman" w:cs="Times New Roman"/>
        </w:rPr>
      </w:pPr>
      <w:r>
        <w:rPr>
          <w:rFonts w:ascii="Times New Roman" w:hAnsi="Times New Roman" w:eastAsia="Times New Roman" w:cs="Times New Roman"/>
        </w:rPr>
        <w:t>Simulation Results – Example Application A</w:t>
      </w:r>
    </w:p>
    <w:tbl>
      <w:tblPr>
        <w:tblStyle w:val="TableGrid"/>
        <w:tblpPr w:leftFromText="180" w:rightFromText="180" w:vertAnchor="text" w:horzAnchor="margin" w:tblpY="233"/>
        <w:tblW w:w="0" w:type="auto"/>
        <w:tblLook w:val="04A0" w:firstRow="1" w:lastRow="0" w:firstColumn="1" w:lastColumn="0" w:noHBand="0" w:noVBand="1"/>
      </w:tblPr>
      <w:tblGrid>
        <w:gridCol w:w="2965"/>
        <w:gridCol w:w="900"/>
        <w:gridCol w:w="1260"/>
        <w:gridCol w:w="1710"/>
        <w:gridCol w:w="956"/>
        <w:gridCol w:w="1559"/>
      </w:tblGrid>
      <w:tr w:rsidR="00C606A4" w:rsidTr="00641767" w14:paraId="02D01AD2" w14:textId="77777777">
        <w:tc>
          <w:tcPr>
            <w:tcW w:w="2965" w:type="dxa"/>
          </w:tcPr>
          <w:p w:rsidR="00C606A4" w:rsidP="00C606A4" w:rsidRDefault="00C606A4" w14:paraId="0A93F17C" w14:textId="77777777">
            <w:pPr>
              <w:rPr>
                <w:rFonts w:ascii="Times New Roman" w:hAnsi="Times New Roman" w:eastAsia="Times New Roman" w:cs="Times New Roman"/>
              </w:rPr>
            </w:pPr>
          </w:p>
        </w:tc>
        <w:tc>
          <w:tcPr>
            <w:tcW w:w="900" w:type="dxa"/>
          </w:tcPr>
          <w:p w:rsidR="00C606A4" w:rsidP="00C606A4" w:rsidRDefault="00C606A4" w14:paraId="68A3E5A1" w14:textId="77777777">
            <w:pPr>
              <w:rPr>
                <w:rFonts w:ascii="Times New Roman" w:hAnsi="Times New Roman" w:eastAsia="Times New Roman" w:cs="Times New Roman"/>
              </w:rPr>
            </w:pPr>
            <w:r>
              <w:rPr>
                <w:rFonts w:ascii="Times New Roman" w:hAnsi="Times New Roman" w:eastAsia="Times New Roman" w:cs="Times New Roman"/>
              </w:rPr>
              <w:t>X</w:t>
            </w:r>
          </w:p>
        </w:tc>
        <w:tc>
          <w:tcPr>
            <w:tcW w:w="1260" w:type="dxa"/>
          </w:tcPr>
          <w:p w:rsidR="00C606A4" w:rsidP="00C606A4" w:rsidRDefault="00C606A4" w14:paraId="72AD4B8B" w14:textId="77777777">
            <w:pPr>
              <w:rPr>
                <w:rFonts w:ascii="Times New Roman" w:hAnsi="Times New Roman" w:eastAsia="Times New Roman" w:cs="Times New Roman"/>
              </w:rPr>
            </w:pPr>
            <w:r>
              <w:rPr>
                <w:rFonts w:ascii="Times New Roman" w:hAnsi="Times New Roman" w:eastAsia="Times New Roman" w:cs="Times New Roman"/>
              </w:rPr>
              <w:t>Y</w:t>
            </w:r>
          </w:p>
        </w:tc>
        <w:tc>
          <w:tcPr>
            <w:tcW w:w="1710" w:type="dxa"/>
          </w:tcPr>
          <w:p w:rsidR="00C606A4" w:rsidP="00C606A4" w:rsidRDefault="00C606A4" w14:paraId="7D380F93" w14:textId="77777777">
            <w:pPr>
              <w:rPr>
                <w:rFonts w:ascii="Times New Roman" w:hAnsi="Times New Roman" w:eastAsia="Times New Roman" w:cs="Times New Roman"/>
              </w:rPr>
            </w:pPr>
            <w:r>
              <w:rPr>
                <w:rFonts w:ascii="Times New Roman" w:hAnsi="Times New Roman" w:eastAsia="Times New Roman" w:cs="Times New Roman"/>
              </w:rPr>
              <w:t>Z</w:t>
            </w:r>
          </w:p>
        </w:tc>
        <w:tc>
          <w:tcPr>
            <w:tcW w:w="956" w:type="dxa"/>
          </w:tcPr>
          <w:p w:rsidR="00C606A4" w:rsidP="00C606A4" w:rsidRDefault="00C606A4" w14:paraId="6ABA72CF" w14:textId="77777777">
            <w:pPr>
              <w:rPr>
                <w:rFonts w:ascii="Times New Roman" w:hAnsi="Times New Roman" w:eastAsia="Times New Roman" w:cs="Times New Roman"/>
              </w:rPr>
            </w:pPr>
          </w:p>
        </w:tc>
        <w:tc>
          <w:tcPr>
            <w:tcW w:w="1559" w:type="dxa"/>
          </w:tcPr>
          <w:p w:rsidR="00C606A4" w:rsidP="00C606A4" w:rsidRDefault="00C606A4" w14:paraId="0DD36B82" w14:textId="77777777">
            <w:pPr>
              <w:rPr>
                <w:rFonts w:ascii="Times New Roman" w:hAnsi="Times New Roman" w:eastAsia="Times New Roman" w:cs="Times New Roman"/>
              </w:rPr>
            </w:pPr>
          </w:p>
        </w:tc>
      </w:tr>
      <w:tr w:rsidR="00C606A4" w:rsidTr="00641767" w14:paraId="560B05E4" w14:textId="77777777">
        <w:tc>
          <w:tcPr>
            <w:tcW w:w="2965" w:type="dxa"/>
          </w:tcPr>
          <w:p w:rsidR="00C606A4" w:rsidP="00C606A4" w:rsidRDefault="00C606A4" w14:paraId="04A18D6F" w14:textId="77777777">
            <w:pPr>
              <w:rPr>
                <w:rFonts w:ascii="Times New Roman" w:hAnsi="Times New Roman" w:eastAsia="Times New Roman" w:cs="Times New Roman"/>
              </w:rPr>
            </w:pPr>
            <w:r>
              <w:rPr>
                <w:rFonts w:ascii="Times New Roman" w:hAnsi="Times New Roman" w:eastAsia="Times New Roman" w:cs="Times New Roman"/>
              </w:rPr>
              <w:t>Expected Translation</w:t>
            </w:r>
          </w:p>
        </w:tc>
        <w:tc>
          <w:tcPr>
            <w:tcW w:w="900" w:type="dxa"/>
          </w:tcPr>
          <w:p w:rsidR="00C606A4" w:rsidP="00C606A4" w:rsidRDefault="00C606A4" w14:paraId="44BB9612" w14:textId="77777777">
            <w:pPr>
              <w:rPr>
                <w:rFonts w:ascii="Times New Roman" w:hAnsi="Times New Roman" w:eastAsia="Times New Roman" w:cs="Times New Roman"/>
              </w:rPr>
            </w:pPr>
          </w:p>
        </w:tc>
        <w:tc>
          <w:tcPr>
            <w:tcW w:w="1260" w:type="dxa"/>
          </w:tcPr>
          <w:p w:rsidR="00C606A4" w:rsidP="00C606A4" w:rsidRDefault="00C606A4" w14:paraId="6B790A97" w14:textId="77777777">
            <w:pPr>
              <w:rPr>
                <w:rFonts w:ascii="Times New Roman" w:hAnsi="Times New Roman" w:eastAsia="Times New Roman" w:cs="Times New Roman"/>
              </w:rPr>
            </w:pPr>
          </w:p>
        </w:tc>
        <w:tc>
          <w:tcPr>
            <w:tcW w:w="1710" w:type="dxa"/>
          </w:tcPr>
          <w:p w:rsidR="00C606A4" w:rsidP="00C606A4" w:rsidRDefault="00C606A4" w14:paraId="1D984083" w14:textId="77777777">
            <w:pPr>
              <w:rPr>
                <w:rFonts w:ascii="Times New Roman" w:hAnsi="Times New Roman" w:eastAsia="Times New Roman" w:cs="Times New Roman"/>
              </w:rPr>
            </w:pPr>
          </w:p>
        </w:tc>
        <w:tc>
          <w:tcPr>
            <w:tcW w:w="956" w:type="dxa"/>
          </w:tcPr>
          <w:p w:rsidR="00C606A4" w:rsidP="00C606A4" w:rsidRDefault="00C606A4" w14:paraId="74EFAC97" w14:textId="77777777">
            <w:pPr>
              <w:rPr>
                <w:rFonts w:ascii="Times New Roman" w:hAnsi="Times New Roman" w:eastAsia="Times New Roman" w:cs="Times New Roman"/>
              </w:rPr>
            </w:pPr>
          </w:p>
        </w:tc>
        <w:tc>
          <w:tcPr>
            <w:tcW w:w="1559" w:type="dxa"/>
          </w:tcPr>
          <w:p w:rsidR="00C606A4" w:rsidP="00C606A4" w:rsidRDefault="00C606A4" w14:paraId="29BD163E" w14:textId="77777777">
            <w:pPr>
              <w:rPr>
                <w:rFonts w:ascii="Times New Roman" w:hAnsi="Times New Roman" w:eastAsia="Times New Roman" w:cs="Times New Roman"/>
              </w:rPr>
            </w:pPr>
          </w:p>
        </w:tc>
      </w:tr>
      <w:tr w:rsidR="00C606A4" w:rsidTr="00641767" w14:paraId="0908A6D7" w14:textId="77777777">
        <w:tc>
          <w:tcPr>
            <w:tcW w:w="2965" w:type="dxa"/>
          </w:tcPr>
          <w:p w:rsidR="00C606A4" w:rsidP="00C606A4" w:rsidRDefault="00C606A4" w14:paraId="7FEDCC99" w14:textId="77777777">
            <w:pPr>
              <w:rPr>
                <w:rFonts w:ascii="Times New Roman" w:hAnsi="Times New Roman" w:eastAsia="Times New Roman" w:cs="Times New Roman"/>
              </w:rPr>
            </w:pPr>
            <w:r>
              <w:rPr>
                <w:rFonts w:ascii="Times New Roman" w:hAnsi="Times New Roman" w:eastAsia="Times New Roman" w:cs="Times New Roman"/>
              </w:rPr>
              <w:t>Measured Translation</w:t>
            </w:r>
          </w:p>
        </w:tc>
        <w:tc>
          <w:tcPr>
            <w:tcW w:w="900" w:type="dxa"/>
          </w:tcPr>
          <w:p w:rsidR="00C606A4" w:rsidP="00C606A4" w:rsidRDefault="00C606A4" w14:paraId="60CF0271" w14:textId="77777777">
            <w:pPr>
              <w:rPr>
                <w:rFonts w:ascii="Times New Roman" w:hAnsi="Times New Roman" w:eastAsia="Times New Roman" w:cs="Times New Roman"/>
              </w:rPr>
            </w:pPr>
          </w:p>
        </w:tc>
        <w:tc>
          <w:tcPr>
            <w:tcW w:w="1260" w:type="dxa"/>
          </w:tcPr>
          <w:p w:rsidR="00C606A4" w:rsidP="00C606A4" w:rsidRDefault="00C606A4" w14:paraId="009D8272" w14:textId="77777777">
            <w:pPr>
              <w:rPr>
                <w:rFonts w:ascii="Times New Roman" w:hAnsi="Times New Roman" w:eastAsia="Times New Roman" w:cs="Times New Roman"/>
              </w:rPr>
            </w:pPr>
          </w:p>
        </w:tc>
        <w:tc>
          <w:tcPr>
            <w:tcW w:w="1710" w:type="dxa"/>
          </w:tcPr>
          <w:p w:rsidR="00C606A4" w:rsidP="00C606A4" w:rsidRDefault="00C606A4" w14:paraId="35A1F747" w14:textId="77777777">
            <w:pPr>
              <w:rPr>
                <w:rFonts w:ascii="Times New Roman" w:hAnsi="Times New Roman" w:eastAsia="Times New Roman" w:cs="Times New Roman"/>
              </w:rPr>
            </w:pPr>
          </w:p>
        </w:tc>
        <w:tc>
          <w:tcPr>
            <w:tcW w:w="956" w:type="dxa"/>
          </w:tcPr>
          <w:p w:rsidR="00C606A4" w:rsidP="00C606A4" w:rsidRDefault="00C606A4" w14:paraId="21982A8C" w14:textId="77777777">
            <w:pPr>
              <w:rPr>
                <w:rFonts w:ascii="Times New Roman" w:hAnsi="Times New Roman" w:eastAsia="Times New Roman" w:cs="Times New Roman"/>
              </w:rPr>
            </w:pPr>
          </w:p>
        </w:tc>
        <w:tc>
          <w:tcPr>
            <w:tcW w:w="1559" w:type="dxa"/>
          </w:tcPr>
          <w:p w:rsidR="00C606A4" w:rsidP="00C606A4" w:rsidRDefault="00C606A4" w14:paraId="65A5144C" w14:textId="77777777">
            <w:pPr>
              <w:rPr>
                <w:rFonts w:ascii="Times New Roman" w:hAnsi="Times New Roman" w:eastAsia="Times New Roman" w:cs="Times New Roman"/>
              </w:rPr>
            </w:pPr>
          </w:p>
        </w:tc>
      </w:tr>
      <w:tr w:rsidR="00C606A4" w:rsidTr="00641767" w14:paraId="2EEFA9AC" w14:textId="77777777">
        <w:tc>
          <w:tcPr>
            <w:tcW w:w="2965" w:type="dxa"/>
          </w:tcPr>
          <w:p w:rsidR="00C606A4" w:rsidP="00C606A4" w:rsidRDefault="00C606A4" w14:paraId="2BF549EB" w14:textId="77777777">
            <w:pPr>
              <w:rPr>
                <w:rFonts w:ascii="Times New Roman" w:hAnsi="Times New Roman" w:eastAsia="Times New Roman" w:cs="Times New Roman"/>
              </w:rPr>
            </w:pPr>
            <w:r>
              <w:rPr>
                <w:rFonts w:ascii="Times New Roman" w:hAnsi="Times New Roman" w:eastAsia="Times New Roman" w:cs="Times New Roman"/>
              </w:rPr>
              <w:t xml:space="preserve">Difference </w:t>
            </w:r>
          </w:p>
        </w:tc>
        <w:tc>
          <w:tcPr>
            <w:tcW w:w="900" w:type="dxa"/>
          </w:tcPr>
          <w:p w:rsidR="00C606A4" w:rsidP="00C606A4" w:rsidRDefault="00C606A4" w14:paraId="7C217E9B" w14:textId="77777777">
            <w:pPr>
              <w:rPr>
                <w:rFonts w:ascii="Times New Roman" w:hAnsi="Times New Roman" w:eastAsia="Times New Roman" w:cs="Times New Roman"/>
              </w:rPr>
            </w:pPr>
          </w:p>
        </w:tc>
        <w:tc>
          <w:tcPr>
            <w:tcW w:w="1260" w:type="dxa"/>
          </w:tcPr>
          <w:p w:rsidR="00C606A4" w:rsidP="00C606A4" w:rsidRDefault="00C606A4" w14:paraId="2C02F007" w14:textId="77777777">
            <w:pPr>
              <w:rPr>
                <w:rFonts w:ascii="Times New Roman" w:hAnsi="Times New Roman" w:eastAsia="Times New Roman" w:cs="Times New Roman"/>
              </w:rPr>
            </w:pPr>
          </w:p>
        </w:tc>
        <w:tc>
          <w:tcPr>
            <w:tcW w:w="1710" w:type="dxa"/>
          </w:tcPr>
          <w:p w:rsidR="00C606A4" w:rsidP="00C606A4" w:rsidRDefault="00C606A4" w14:paraId="07BF0FCB" w14:textId="77777777">
            <w:pPr>
              <w:rPr>
                <w:rFonts w:ascii="Times New Roman" w:hAnsi="Times New Roman" w:eastAsia="Times New Roman" w:cs="Times New Roman"/>
              </w:rPr>
            </w:pPr>
          </w:p>
        </w:tc>
        <w:tc>
          <w:tcPr>
            <w:tcW w:w="956" w:type="dxa"/>
          </w:tcPr>
          <w:p w:rsidR="00C606A4" w:rsidP="00C606A4" w:rsidRDefault="00C606A4" w14:paraId="47CD8AA7" w14:textId="77777777">
            <w:pPr>
              <w:rPr>
                <w:rFonts w:ascii="Times New Roman" w:hAnsi="Times New Roman" w:eastAsia="Times New Roman" w:cs="Times New Roman"/>
              </w:rPr>
            </w:pPr>
          </w:p>
        </w:tc>
        <w:tc>
          <w:tcPr>
            <w:tcW w:w="1559" w:type="dxa"/>
          </w:tcPr>
          <w:p w:rsidR="00C606A4" w:rsidP="00C606A4" w:rsidRDefault="00C606A4" w14:paraId="334D1371" w14:textId="77777777">
            <w:pPr>
              <w:rPr>
                <w:rFonts w:ascii="Times New Roman" w:hAnsi="Times New Roman" w:eastAsia="Times New Roman" w:cs="Times New Roman"/>
              </w:rPr>
            </w:pPr>
          </w:p>
        </w:tc>
      </w:tr>
    </w:tbl>
    <w:p w:rsidR="00C606A4" w:rsidP="00C606A4" w:rsidRDefault="00C606A4" w14:paraId="3B4CFA3C" w14:textId="77777777">
      <w:pPr>
        <w:rPr>
          <w:rFonts w:ascii="Times New Roman" w:hAnsi="Times New Roman" w:eastAsia="Times New Roman" w:cs="Times New Roman"/>
        </w:rPr>
      </w:pPr>
    </w:p>
    <w:tbl>
      <w:tblPr>
        <w:tblStyle w:val="TableGrid"/>
        <w:tblpPr w:leftFromText="180" w:rightFromText="180" w:vertAnchor="text" w:horzAnchor="margin" w:tblpY="233"/>
        <w:tblW w:w="0" w:type="auto"/>
        <w:tblLook w:val="04A0" w:firstRow="1" w:lastRow="0" w:firstColumn="1" w:lastColumn="0" w:noHBand="0" w:noVBand="1"/>
      </w:tblPr>
      <w:tblGrid>
        <w:gridCol w:w="2965"/>
        <w:gridCol w:w="900"/>
        <w:gridCol w:w="1260"/>
        <w:gridCol w:w="1710"/>
        <w:gridCol w:w="956"/>
        <w:gridCol w:w="1559"/>
      </w:tblGrid>
      <w:tr w:rsidR="00C606A4" w:rsidTr="00641767" w14:paraId="0B564199" w14:textId="77777777">
        <w:tc>
          <w:tcPr>
            <w:tcW w:w="2965" w:type="dxa"/>
          </w:tcPr>
          <w:p w:rsidR="00C606A4" w:rsidP="00C606A4" w:rsidRDefault="00C606A4" w14:paraId="1328A5F8" w14:textId="77777777">
            <w:pPr>
              <w:rPr>
                <w:rFonts w:ascii="Times New Roman" w:hAnsi="Times New Roman" w:eastAsia="Times New Roman" w:cs="Times New Roman"/>
              </w:rPr>
            </w:pPr>
          </w:p>
        </w:tc>
        <w:tc>
          <w:tcPr>
            <w:tcW w:w="900" w:type="dxa"/>
          </w:tcPr>
          <w:p w:rsidR="00C606A4" w:rsidP="00C606A4" w:rsidRDefault="00C606A4" w14:paraId="1973CA3A" w14:textId="77777777">
            <w:pPr>
              <w:rPr>
                <w:rFonts w:ascii="Times New Roman" w:hAnsi="Times New Roman" w:eastAsia="Times New Roman" w:cs="Times New Roman"/>
              </w:rPr>
            </w:pPr>
            <w:r>
              <w:rPr>
                <w:rFonts w:ascii="Times New Roman" w:hAnsi="Times New Roman" w:eastAsia="Times New Roman" w:cs="Times New Roman"/>
              </w:rPr>
              <w:t>Roll</w:t>
            </w:r>
          </w:p>
        </w:tc>
        <w:tc>
          <w:tcPr>
            <w:tcW w:w="1260" w:type="dxa"/>
          </w:tcPr>
          <w:p w:rsidR="00C606A4" w:rsidP="00C606A4" w:rsidRDefault="00C606A4" w14:paraId="0A21D037" w14:textId="77777777">
            <w:pPr>
              <w:rPr>
                <w:rFonts w:ascii="Times New Roman" w:hAnsi="Times New Roman" w:eastAsia="Times New Roman" w:cs="Times New Roman"/>
              </w:rPr>
            </w:pPr>
            <w:r>
              <w:rPr>
                <w:rFonts w:ascii="Times New Roman" w:hAnsi="Times New Roman" w:eastAsia="Times New Roman" w:cs="Times New Roman"/>
              </w:rPr>
              <w:t>Pitch</w:t>
            </w:r>
          </w:p>
        </w:tc>
        <w:tc>
          <w:tcPr>
            <w:tcW w:w="1710" w:type="dxa"/>
          </w:tcPr>
          <w:p w:rsidR="00C606A4" w:rsidP="00C606A4" w:rsidRDefault="00C606A4" w14:paraId="4E3D89D9" w14:textId="77777777">
            <w:pPr>
              <w:rPr>
                <w:rFonts w:ascii="Times New Roman" w:hAnsi="Times New Roman" w:eastAsia="Times New Roman" w:cs="Times New Roman"/>
              </w:rPr>
            </w:pPr>
            <w:r>
              <w:rPr>
                <w:rFonts w:ascii="Times New Roman" w:hAnsi="Times New Roman" w:eastAsia="Times New Roman" w:cs="Times New Roman"/>
              </w:rPr>
              <w:t>Yaw</w:t>
            </w:r>
          </w:p>
        </w:tc>
        <w:tc>
          <w:tcPr>
            <w:tcW w:w="956" w:type="dxa"/>
          </w:tcPr>
          <w:p w:rsidR="00C606A4" w:rsidP="00C606A4" w:rsidRDefault="00C606A4" w14:paraId="29DE28B1" w14:textId="77777777">
            <w:pPr>
              <w:rPr>
                <w:rFonts w:ascii="Times New Roman" w:hAnsi="Times New Roman" w:eastAsia="Times New Roman" w:cs="Times New Roman"/>
              </w:rPr>
            </w:pPr>
          </w:p>
        </w:tc>
        <w:tc>
          <w:tcPr>
            <w:tcW w:w="1559" w:type="dxa"/>
          </w:tcPr>
          <w:p w:rsidR="00C606A4" w:rsidP="00C606A4" w:rsidRDefault="00C606A4" w14:paraId="4ACBE67E" w14:textId="77777777">
            <w:pPr>
              <w:rPr>
                <w:rFonts w:ascii="Times New Roman" w:hAnsi="Times New Roman" w:eastAsia="Times New Roman" w:cs="Times New Roman"/>
              </w:rPr>
            </w:pPr>
          </w:p>
        </w:tc>
      </w:tr>
      <w:tr w:rsidR="00C606A4" w:rsidTr="00641767" w14:paraId="7CAE6382" w14:textId="77777777">
        <w:tc>
          <w:tcPr>
            <w:tcW w:w="2965" w:type="dxa"/>
          </w:tcPr>
          <w:p w:rsidR="00C606A4" w:rsidP="00C606A4" w:rsidRDefault="00C606A4" w14:paraId="071F4B8C" w14:textId="77777777">
            <w:pPr>
              <w:rPr>
                <w:rFonts w:ascii="Times New Roman" w:hAnsi="Times New Roman" w:eastAsia="Times New Roman" w:cs="Times New Roman"/>
              </w:rPr>
            </w:pPr>
            <w:r>
              <w:rPr>
                <w:rFonts w:ascii="Times New Roman" w:hAnsi="Times New Roman" w:eastAsia="Times New Roman" w:cs="Times New Roman"/>
              </w:rPr>
              <w:t>Expected Rotation</w:t>
            </w:r>
          </w:p>
        </w:tc>
        <w:tc>
          <w:tcPr>
            <w:tcW w:w="900" w:type="dxa"/>
          </w:tcPr>
          <w:p w:rsidR="00C606A4" w:rsidP="00C606A4" w:rsidRDefault="00C606A4" w14:paraId="56A1FFD7" w14:textId="77777777">
            <w:pPr>
              <w:rPr>
                <w:rFonts w:ascii="Times New Roman" w:hAnsi="Times New Roman" w:eastAsia="Times New Roman" w:cs="Times New Roman"/>
              </w:rPr>
            </w:pPr>
          </w:p>
        </w:tc>
        <w:tc>
          <w:tcPr>
            <w:tcW w:w="1260" w:type="dxa"/>
          </w:tcPr>
          <w:p w:rsidR="00C606A4" w:rsidP="00C606A4" w:rsidRDefault="00C606A4" w14:paraId="1FE0CDF9" w14:textId="77777777">
            <w:pPr>
              <w:rPr>
                <w:rFonts w:ascii="Times New Roman" w:hAnsi="Times New Roman" w:eastAsia="Times New Roman" w:cs="Times New Roman"/>
              </w:rPr>
            </w:pPr>
          </w:p>
        </w:tc>
        <w:tc>
          <w:tcPr>
            <w:tcW w:w="1710" w:type="dxa"/>
          </w:tcPr>
          <w:p w:rsidR="00C606A4" w:rsidP="00C606A4" w:rsidRDefault="00C606A4" w14:paraId="0E4A8E65" w14:textId="77777777">
            <w:pPr>
              <w:rPr>
                <w:rFonts w:ascii="Times New Roman" w:hAnsi="Times New Roman" w:eastAsia="Times New Roman" w:cs="Times New Roman"/>
              </w:rPr>
            </w:pPr>
          </w:p>
        </w:tc>
        <w:tc>
          <w:tcPr>
            <w:tcW w:w="956" w:type="dxa"/>
          </w:tcPr>
          <w:p w:rsidR="00C606A4" w:rsidP="00C606A4" w:rsidRDefault="00C606A4" w14:paraId="5D45705D" w14:textId="77777777">
            <w:pPr>
              <w:rPr>
                <w:rFonts w:ascii="Times New Roman" w:hAnsi="Times New Roman" w:eastAsia="Times New Roman" w:cs="Times New Roman"/>
              </w:rPr>
            </w:pPr>
          </w:p>
        </w:tc>
        <w:tc>
          <w:tcPr>
            <w:tcW w:w="1559" w:type="dxa"/>
          </w:tcPr>
          <w:p w:rsidR="00C606A4" w:rsidP="00C606A4" w:rsidRDefault="00C606A4" w14:paraId="4BF4780D" w14:textId="77777777">
            <w:pPr>
              <w:rPr>
                <w:rFonts w:ascii="Times New Roman" w:hAnsi="Times New Roman" w:eastAsia="Times New Roman" w:cs="Times New Roman"/>
              </w:rPr>
            </w:pPr>
          </w:p>
        </w:tc>
      </w:tr>
      <w:tr w:rsidR="00C606A4" w:rsidTr="00641767" w14:paraId="10B1D230" w14:textId="77777777">
        <w:tc>
          <w:tcPr>
            <w:tcW w:w="2965" w:type="dxa"/>
          </w:tcPr>
          <w:p w:rsidR="00C606A4" w:rsidP="00C606A4" w:rsidRDefault="00C606A4" w14:paraId="492C7BCB" w14:textId="77777777">
            <w:pPr>
              <w:rPr>
                <w:rFonts w:ascii="Times New Roman" w:hAnsi="Times New Roman" w:eastAsia="Times New Roman" w:cs="Times New Roman"/>
              </w:rPr>
            </w:pPr>
            <w:r>
              <w:rPr>
                <w:rFonts w:ascii="Times New Roman" w:hAnsi="Times New Roman" w:eastAsia="Times New Roman" w:cs="Times New Roman"/>
              </w:rPr>
              <w:t>Measured Rotation</w:t>
            </w:r>
          </w:p>
        </w:tc>
        <w:tc>
          <w:tcPr>
            <w:tcW w:w="900" w:type="dxa"/>
          </w:tcPr>
          <w:p w:rsidR="00C606A4" w:rsidP="00C606A4" w:rsidRDefault="00C606A4" w14:paraId="4A960777" w14:textId="77777777">
            <w:pPr>
              <w:rPr>
                <w:rFonts w:ascii="Times New Roman" w:hAnsi="Times New Roman" w:eastAsia="Times New Roman" w:cs="Times New Roman"/>
              </w:rPr>
            </w:pPr>
          </w:p>
        </w:tc>
        <w:tc>
          <w:tcPr>
            <w:tcW w:w="1260" w:type="dxa"/>
          </w:tcPr>
          <w:p w:rsidR="00C606A4" w:rsidP="00C606A4" w:rsidRDefault="00C606A4" w14:paraId="78A94F92" w14:textId="77777777">
            <w:pPr>
              <w:rPr>
                <w:rFonts w:ascii="Times New Roman" w:hAnsi="Times New Roman" w:eastAsia="Times New Roman" w:cs="Times New Roman"/>
              </w:rPr>
            </w:pPr>
          </w:p>
        </w:tc>
        <w:tc>
          <w:tcPr>
            <w:tcW w:w="1710" w:type="dxa"/>
          </w:tcPr>
          <w:p w:rsidR="00C606A4" w:rsidP="00C606A4" w:rsidRDefault="00C606A4" w14:paraId="125E9119" w14:textId="77777777">
            <w:pPr>
              <w:rPr>
                <w:rFonts w:ascii="Times New Roman" w:hAnsi="Times New Roman" w:eastAsia="Times New Roman" w:cs="Times New Roman"/>
              </w:rPr>
            </w:pPr>
          </w:p>
        </w:tc>
        <w:tc>
          <w:tcPr>
            <w:tcW w:w="956" w:type="dxa"/>
          </w:tcPr>
          <w:p w:rsidR="00C606A4" w:rsidP="00C606A4" w:rsidRDefault="00C606A4" w14:paraId="50F125B4" w14:textId="77777777">
            <w:pPr>
              <w:rPr>
                <w:rFonts w:ascii="Times New Roman" w:hAnsi="Times New Roman" w:eastAsia="Times New Roman" w:cs="Times New Roman"/>
              </w:rPr>
            </w:pPr>
          </w:p>
        </w:tc>
        <w:tc>
          <w:tcPr>
            <w:tcW w:w="1559" w:type="dxa"/>
          </w:tcPr>
          <w:p w:rsidR="00C606A4" w:rsidP="00C606A4" w:rsidRDefault="00C606A4" w14:paraId="4E403804" w14:textId="77777777">
            <w:pPr>
              <w:rPr>
                <w:rFonts w:ascii="Times New Roman" w:hAnsi="Times New Roman" w:eastAsia="Times New Roman" w:cs="Times New Roman"/>
              </w:rPr>
            </w:pPr>
          </w:p>
        </w:tc>
      </w:tr>
      <w:tr w:rsidR="00C606A4" w:rsidTr="00641767" w14:paraId="3864247C" w14:textId="77777777">
        <w:tc>
          <w:tcPr>
            <w:tcW w:w="2965" w:type="dxa"/>
          </w:tcPr>
          <w:p w:rsidR="00C606A4" w:rsidP="00C606A4" w:rsidRDefault="00C606A4" w14:paraId="10D94206" w14:textId="77777777">
            <w:pPr>
              <w:rPr>
                <w:rFonts w:ascii="Times New Roman" w:hAnsi="Times New Roman" w:eastAsia="Times New Roman" w:cs="Times New Roman"/>
              </w:rPr>
            </w:pPr>
            <w:r>
              <w:rPr>
                <w:rFonts w:ascii="Times New Roman" w:hAnsi="Times New Roman" w:eastAsia="Times New Roman" w:cs="Times New Roman"/>
              </w:rPr>
              <w:t>Difference</w:t>
            </w:r>
          </w:p>
        </w:tc>
        <w:tc>
          <w:tcPr>
            <w:tcW w:w="900" w:type="dxa"/>
          </w:tcPr>
          <w:p w:rsidR="00C606A4" w:rsidP="00C606A4" w:rsidRDefault="00C606A4" w14:paraId="79C697B3" w14:textId="77777777">
            <w:pPr>
              <w:rPr>
                <w:rFonts w:ascii="Times New Roman" w:hAnsi="Times New Roman" w:eastAsia="Times New Roman" w:cs="Times New Roman"/>
              </w:rPr>
            </w:pPr>
          </w:p>
        </w:tc>
        <w:tc>
          <w:tcPr>
            <w:tcW w:w="1260" w:type="dxa"/>
          </w:tcPr>
          <w:p w:rsidR="00C606A4" w:rsidP="00C606A4" w:rsidRDefault="00C606A4" w14:paraId="52B69EB8" w14:textId="77777777">
            <w:pPr>
              <w:rPr>
                <w:rFonts w:ascii="Times New Roman" w:hAnsi="Times New Roman" w:eastAsia="Times New Roman" w:cs="Times New Roman"/>
              </w:rPr>
            </w:pPr>
          </w:p>
        </w:tc>
        <w:tc>
          <w:tcPr>
            <w:tcW w:w="1710" w:type="dxa"/>
          </w:tcPr>
          <w:p w:rsidR="00C606A4" w:rsidP="00C606A4" w:rsidRDefault="00C606A4" w14:paraId="42F3D9E0" w14:textId="77777777">
            <w:pPr>
              <w:rPr>
                <w:rFonts w:ascii="Times New Roman" w:hAnsi="Times New Roman" w:eastAsia="Times New Roman" w:cs="Times New Roman"/>
              </w:rPr>
            </w:pPr>
          </w:p>
        </w:tc>
        <w:tc>
          <w:tcPr>
            <w:tcW w:w="956" w:type="dxa"/>
          </w:tcPr>
          <w:p w:rsidR="00C606A4" w:rsidP="00C606A4" w:rsidRDefault="00C606A4" w14:paraId="1FFA48D5" w14:textId="77777777">
            <w:pPr>
              <w:rPr>
                <w:rFonts w:ascii="Times New Roman" w:hAnsi="Times New Roman" w:eastAsia="Times New Roman" w:cs="Times New Roman"/>
              </w:rPr>
            </w:pPr>
          </w:p>
        </w:tc>
        <w:tc>
          <w:tcPr>
            <w:tcW w:w="1559" w:type="dxa"/>
          </w:tcPr>
          <w:p w:rsidR="00C606A4" w:rsidP="00C606A4" w:rsidRDefault="00C606A4" w14:paraId="5FC8E0C7" w14:textId="77777777">
            <w:pPr>
              <w:rPr>
                <w:rFonts w:ascii="Times New Roman" w:hAnsi="Times New Roman" w:eastAsia="Times New Roman" w:cs="Times New Roman"/>
              </w:rPr>
            </w:pPr>
          </w:p>
        </w:tc>
      </w:tr>
    </w:tbl>
    <w:p w:rsidR="00BC2D0B" w:rsidP="00395771" w:rsidRDefault="00BC2D0B" w14:paraId="1775BEA5" w14:textId="1B1F7A3D">
      <w:pPr>
        <w:rPr>
          <w:rFonts w:ascii="Times New Roman" w:hAnsi="Times New Roman" w:eastAsia="Times New Roman" w:cs="Times New Roman"/>
        </w:rPr>
      </w:pPr>
    </w:p>
    <w:p w:rsidR="00C606A4" w:rsidP="00C606A4" w:rsidRDefault="00C606A4" w14:paraId="791B469A" w14:textId="77777777">
      <w:pPr>
        <w:rPr>
          <w:rFonts w:ascii="Times New Roman" w:hAnsi="Times New Roman" w:eastAsia="Times New Roman" w:cs="Times New Roman"/>
        </w:rPr>
      </w:pPr>
    </w:p>
    <w:p w:rsidR="00C606A4" w:rsidP="00C606A4" w:rsidRDefault="00C606A4" w14:paraId="267068F9" w14:textId="066E1E2C">
      <w:pPr>
        <w:rPr>
          <w:rFonts w:ascii="Times New Roman" w:hAnsi="Times New Roman" w:eastAsia="Times New Roman" w:cs="Times New Roman"/>
        </w:rPr>
      </w:pPr>
      <w:r>
        <w:rPr>
          <w:rFonts w:ascii="Times New Roman" w:hAnsi="Times New Roman" w:eastAsia="Times New Roman" w:cs="Times New Roman"/>
        </w:rPr>
        <w:t>Simulation Results – Example Application B</w:t>
      </w:r>
    </w:p>
    <w:tbl>
      <w:tblPr>
        <w:tblStyle w:val="TableGrid"/>
        <w:tblpPr w:leftFromText="180" w:rightFromText="180" w:vertAnchor="text" w:horzAnchor="margin" w:tblpY="233"/>
        <w:tblW w:w="0" w:type="auto"/>
        <w:tblLook w:val="04A0" w:firstRow="1" w:lastRow="0" w:firstColumn="1" w:lastColumn="0" w:noHBand="0" w:noVBand="1"/>
      </w:tblPr>
      <w:tblGrid>
        <w:gridCol w:w="2965"/>
        <w:gridCol w:w="900"/>
        <w:gridCol w:w="1260"/>
        <w:gridCol w:w="1710"/>
        <w:gridCol w:w="956"/>
        <w:gridCol w:w="1559"/>
      </w:tblGrid>
      <w:tr w:rsidR="00C606A4" w:rsidTr="00641767" w14:paraId="58D93E62" w14:textId="77777777">
        <w:tc>
          <w:tcPr>
            <w:tcW w:w="2965" w:type="dxa"/>
          </w:tcPr>
          <w:p w:rsidR="00C606A4" w:rsidP="00641767" w:rsidRDefault="00C606A4" w14:paraId="4177E901" w14:textId="77777777">
            <w:pPr>
              <w:rPr>
                <w:rFonts w:ascii="Times New Roman" w:hAnsi="Times New Roman" w:eastAsia="Times New Roman" w:cs="Times New Roman"/>
              </w:rPr>
            </w:pPr>
          </w:p>
        </w:tc>
        <w:tc>
          <w:tcPr>
            <w:tcW w:w="900" w:type="dxa"/>
          </w:tcPr>
          <w:p w:rsidR="00C606A4" w:rsidP="00641767" w:rsidRDefault="00C606A4" w14:paraId="3032AF52" w14:textId="77777777">
            <w:pPr>
              <w:rPr>
                <w:rFonts w:ascii="Times New Roman" w:hAnsi="Times New Roman" w:eastAsia="Times New Roman" w:cs="Times New Roman"/>
              </w:rPr>
            </w:pPr>
            <w:r>
              <w:rPr>
                <w:rFonts w:ascii="Times New Roman" w:hAnsi="Times New Roman" w:eastAsia="Times New Roman" w:cs="Times New Roman"/>
              </w:rPr>
              <w:t>X</w:t>
            </w:r>
          </w:p>
        </w:tc>
        <w:tc>
          <w:tcPr>
            <w:tcW w:w="1260" w:type="dxa"/>
          </w:tcPr>
          <w:p w:rsidR="00C606A4" w:rsidP="00641767" w:rsidRDefault="00C606A4" w14:paraId="237C9C1B" w14:textId="77777777">
            <w:pPr>
              <w:rPr>
                <w:rFonts w:ascii="Times New Roman" w:hAnsi="Times New Roman" w:eastAsia="Times New Roman" w:cs="Times New Roman"/>
              </w:rPr>
            </w:pPr>
            <w:r>
              <w:rPr>
                <w:rFonts w:ascii="Times New Roman" w:hAnsi="Times New Roman" w:eastAsia="Times New Roman" w:cs="Times New Roman"/>
              </w:rPr>
              <w:t>Y</w:t>
            </w:r>
          </w:p>
        </w:tc>
        <w:tc>
          <w:tcPr>
            <w:tcW w:w="1710" w:type="dxa"/>
          </w:tcPr>
          <w:p w:rsidR="00C606A4" w:rsidP="00641767" w:rsidRDefault="00C606A4" w14:paraId="7E7D7DF0" w14:textId="77777777">
            <w:pPr>
              <w:rPr>
                <w:rFonts w:ascii="Times New Roman" w:hAnsi="Times New Roman" w:eastAsia="Times New Roman" w:cs="Times New Roman"/>
              </w:rPr>
            </w:pPr>
            <w:r>
              <w:rPr>
                <w:rFonts w:ascii="Times New Roman" w:hAnsi="Times New Roman" w:eastAsia="Times New Roman" w:cs="Times New Roman"/>
              </w:rPr>
              <w:t>Z</w:t>
            </w:r>
          </w:p>
        </w:tc>
        <w:tc>
          <w:tcPr>
            <w:tcW w:w="956" w:type="dxa"/>
          </w:tcPr>
          <w:p w:rsidR="00C606A4" w:rsidP="00641767" w:rsidRDefault="00C606A4" w14:paraId="2F5560FE" w14:textId="77777777">
            <w:pPr>
              <w:rPr>
                <w:rFonts w:ascii="Times New Roman" w:hAnsi="Times New Roman" w:eastAsia="Times New Roman" w:cs="Times New Roman"/>
              </w:rPr>
            </w:pPr>
          </w:p>
        </w:tc>
        <w:tc>
          <w:tcPr>
            <w:tcW w:w="1559" w:type="dxa"/>
          </w:tcPr>
          <w:p w:rsidR="00C606A4" w:rsidP="00641767" w:rsidRDefault="00C606A4" w14:paraId="7976AD09" w14:textId="77777777">
            <w:pPr>
              <w:rPr>
                <w:rFonts w:ascii="Times New Roman" w:hAnsi="Times New Roman" w:eastAsia="Times New Roman" w:cs="Times New Roman"/>
              </w:rPr>
            </w:pPr>
          </w:p>
        </w:tc>
      </w:tr>
      <w:tr w:rsidR="00C606A4" w:rsidTr="00641767" w14:paraId="4E4D4982" w14:textId="77777777">
        <w:tc>
          <w:tcPr>
            <w:tcW w:w="2965" w:type="dxa"/>
          </w:tcPr>
          <w:p w:rsidR="00C606A4" w:rsidP="00641767" w:rsidRDefault="00C606A4" w14:paraId="213B2938" w14:textId="77777777">
            <w:pPr>
              <w:rPr>
                <w:rFonts w:ascii="Times New Roman" w:hAnsi="Times New Roman" w:eastAsia="Times New Roman" w:cs="Times New Roman"/>
              </w:rPr>
            </w:pPr>
            <w:r>
              <w:rPr>
                <w:rFonts w:ascii="Times New Roman" w:hAnsi="Times New Roman" w:eastAsia="Times New Roman" w:cs="Times New Roman"/>
              </w:rPr>
              <w:t>Expected Translation</w:t>
            </w:r>
          </w:p>
        </w:tc>
        <w:tc>
          <w:tcPr>
            <w:tcW w:w="900" w:type="dxa"/>
          </w:tcPr>
          <w:p w:rsidR="00C606A4" w:rsidP="00641767" w:rsidRDefault="00C606A4" w14:paraId="75A9073B" w14:textId="77777777">
            <w:pPr>
              <w:rPr>
                <w:rFonts w:ascii="Times New Roman" w:hAnsi="Times New Roman" w:eastAsia="Times New Roman" w:cs="Times New Roman"/>
              </w:rPr>
            </w:pPr>
          </w:p>
        </w:tc>
        <w:tc>
          <w:tcPr>
            <w:tcW w:w="1260" w:type="dxa"/>
          </w:tcPr>
          <w:p w:rsidR="00C606A4" w:rsidP="00641767" w:rsidRDefault="00C606A4" w14:paraId="708763FB" w14:textId="77777777">
            <w:pPr>
              <w:rPr>
                <w:rFonts w:ascii="Times New Roman" w:hAnsi="Times New Roman" w:eastAsia="Times New Roman" w:cs="Times New Roman"/>
              </w:rPr>
            </w:pPr>
          </w:p>
        </w:tc>
        <w:tc>
          <w:tcPr>
            <w:tcW w:w="1710" w:type="dxa"/>
          </w:tcPr>
          <w:p w:rsidR="00C606A4" w:rsidP="00641767" w:rsidRDefault="00C606A4" w14:paraId="151396A3" w14:textId="77777777">
            <w:pPr>
              <w:rPr>
                <w:rFonts w:ascii="Times New Roman" w:hAnsi="Times New Roman" w:eastAsia="Times New Roman" w:cs="Times New Roman"/>
              </w:rPr>
            </w:pPr>
          </w:p>
        </w:tc>
        <w:tc>
          <w:tcPr>
            <w:tcW w:w="956" w:type="dxa"/>
          </w:tcPr>
          <w:p w:rsidR="00C606A4" w:rsidP="00641767" w:rsidRDefault="00C606A4" w14:paraId="2B86A7D5" w14:textId="77777777">
            <w:pPr>
              <w:rPr>
                <w:rFonts w:ascii="Times New Roman" w:hAnsi="Times New Roman" w:eastAsia="Times New Roman" w:cs="Times New Roman"/>
              </w:rPr>
            </w:pPr>
          </w:p>
        </w:tc>
        <w:tc>
          <w:tcPr>
            <w:tcW w:w="1559" w:type="dxa"/>
          </w:tcPr>
          <w:p w:rsidR="00C606A4" w:rsidP="00641767" w:rsidRDefault="00C606A4" w14:paraId="67E16E31" w14:textId="77777777">
            <w:pPr>
              <w:rPr>
                <w:rFonts w:ascii="Times New Roman" w:hAnsi="Times New Roman" w:eastAsia="Times New Roman" w:cs="Times New Roman"/>
              </w:rPr>
            </w:pPr>
          </w:p>
        </w:tc>
      </w:tr>
      <w:tr w:rsidR="00C606A4" w:rsidTr="00641767" w14:paraId="33331AEB" w14:textId="77777777">
        <w:tc>
          <w:tcPr>
            <w:tcW w:w="2965" w:type="dxa"/>
          </w:tcPr>
          <w:p w:rsidR="00C606A4" w:rsidP="00641767" w:rsidRDefault="00C606A4" w14:paraId="0609D5CC" w14:textId="77777777">
            <w:pPr>
              <w:rPr>
                <w:rFonts w:ascii="Times New Roman" w:hAnsi="Times New Roman" w:eastAsia="Times New Roman" w:cs="Times New Roman"/>
              </w:rPr>
            </w:pPr>
            <w:r>
              <w:rPr>
                <w:rFonts w:ascii="Times New Roman" w:hAnsi="Times New Roman" w:eastAsia="Times New Roman" w:cs="Times New Roman"/>
              </w:rPr>
              <w:t>Measured Translation</w:t>
            </w:r>
          </w:p>
        </w:tc>
        <w:tc>
          <w:tcPr>
            <w:tcW w:w="900" w:type="dxa"/>
          </w:tcPr>
          <w:p w:rsidR="00C606A4" w:rsidP="00641767" w:rsidRDefault="00C606A4" w14:paraId="425BB738" w14:textId="77777777">
            <w:pPr>
              <w:rPr>
                <w:rFonts w:ascii="Times New Roman" w:hAnsi="Times New Roman" w:eastAsia="Times New Roman" w:cs="Times New Roman"/>
              </w:rPr>
            </w:pPr>
          </w:p>
        </w:tc>
        <w:tc>
          <w:tcPr>
            <w:tcW w:w="1260" w:type="dxa"/>
          </w:tcPr>
          <w:p w:rsidR="00C606A4" w:rsidP="00641767" w:rsidRDefault="00C606A4" w14:paraId="5390BD74" w14:textId="77777777">
            <w:pPr>
              <w:rPr>
                <w:rFonts w:ascii="Times New Roman" w:hAnsi="Times New Roman" w:eastAsia="Times New Roman" w:cs="Times New Roman"/>
              </w:rPr>
            </w:pPr>
          </w:p>
        </w:tc>
        <w:tc>
          <w:tcPr>
            <w:tcW w:w="1710" w:type="dxa"/>
          </w:tcPr>
          <w:p w:rsidR="00C606A4" w:rsidP="00641767" w:rsidRDefault="00C606A4" w14:paraId="72C0EA5F" w14:textId="77777777">
            <w:pPr>
              <w:rPr>
                <w:rFonts w:ascii="Times New Roman" w:hAnsi="Times New Roman" w:eastAsia="Times New Roman" w:cs="Times New Roman"/>
              </w:rPr>
            </w:pPr>
          </w:p>
        </w:tc>
        <w:tc>
          <w:tcPr>
            <w:tcW w:w="956" w:type="dxa"/>
          </w:tcPr>
          <w:p w:rsidR="00C606A4" w:rsidP="00641767" w:rsidRDefault="00C606A4" w14:paraId="6DEC398B" w14:textId="77777777">
            <w:pPr>
              <w:rPr>
                <w:rFonts w:ascii="Times New Roman" w:hAnsi="Times New Roman" w:eastAsia="Times New Roman" w:cs="Times New Roman"/>
              </w:rPr>
            </w:pPr>
          </w:p>
        </w:tc>
        <w:tc>
          <w:tcPr>
            <w:tcW w:w="1559" w:type="dxa"/>
          </w:tcPr>
          <w:p w:rsidR="00C606A4" w:rsidP="00641767" w:rsidRDefault="00C606A4" w14:paraId="1A686D3A" w14:textId="77777777">
            <w:pPr>
              <w:rPr>
                <w:rFonts w:ascii="Times New Roman" w:hAnsi="Times New Roman" w:eastAsia="Times New Roman" w:cs="Times New Roman"/>
              </w:rPr>
            </w:pPr>
          </w:p>
        </w:tc>
      </w:tr>
      <w:tr w:rsidR="00C606A4" w:rsidTr="00641767" w14:paraId="6B5DF7D2" w14:textId="77777777">
        <w:tc>
          <w:tcPr>
            <w:tcW w:w="2965" w:type="dxa"/>
          </w:tcPr>
          <w:p w:rsidR="00C606A4" w:rsidP="00641767" w:rsidRDefault="00C606A4" w14:paraId="4A9C82D6" w14:textId="77777777">
            <w:pPr>
              <w:rPr>
                <w:rFonts w:ascii="Times New Roman" w:hAnsi="Times New Roman" w:eastAsia="Times New Roman" w:cs="Times New Roman"/>
              </w:rPr>
            </w:pPr>
            <w:r>
              <w:rPr>
                <w:rFonts w:ascii="Times New Roman" w:hAnsi="Times New Roman" w:eastAsia="Times New Roman" w:cs="Times New Roman"/>
              </w:rPr>
              <w:t xml:space="preserve">Difference </w:t>
            </w:r>
          </w:p>
        </w:tc>
        <w:tc>
          <w:tcPr>
            <w:tcW w:w="900" w:type="dxa"/>
          </w:tcPr>
          <w:p w:rsidR="00C606A4" w:rsidP="00641767" w:rsidRDefault="00C606A4" w14:paraId="715420EF" w14:textId="77777777">
            <w:pPr>
              <w:rPr>
                <w:rFonts w:ascii="Times New Roman" w:hAnsi="Times New Roman" w:eastAsia="Times New Roman" w:cs="Times New Roman"/>
              </w:rPr>
            </w:pPr>
          </w:p>
        </w:tc>
        <w:tc>
          <w:tcPr>
            <w:tcW w:w="1260" w:type="dxa"/>
          </w:tcPr>
          <w:p w:rsidR="00C606A4" w:rsidP="00641767" w:rsidRDefault="00C606A4" w14:paraId="43805ED2" w14:textId="77777777">
            <w:pPr>
              <w:rPr>
                <w:rFonts w:ascii="Times New Roman" w:hAnsi="Times New Roman" w:eastAsia="Times New Roman" w:cs="Times New Roman"/>
              </w:rPr>
            </w:pPr>
          </w:p>
        </w:tc>
        <w:tc>
          <w:tcPr>
            <w:tcW w:w="1710" w:type="dxa"/>
          </w:tcPr>
          <w:p w:rsidR="00C606A4" w:rsidP="00641767" w:rsidRDefault="00C606A4" w14:paraId="2EC26AA4" w14:textId="77777777">
            <w:pPr>
              <w:rPr>
                <w:rFonts w:ascii="Times New Roman" w:hAnsi="Times New Roman" w:eastAsia="Times New Roman" w:cs="Times New Roman"/>
              </w:rPr>
            </w:pPr>
          </w:p>
        </w:tc>
        <w:tc>
          <w:tcPr>
            <w:tcW w:w="956" w:type="dxa"/>
          </w:tcPr>
          <w:p w:rsidR="00C606A4" w:rsidP="00641767" w:rsidRDefault="00C606A4" w14:paraId="7381F2F0" w14:textId="77777777">
            <w:pPr>
              <w:rPr>
                <w:rFonts w:ascii="Times New Roman" w:hAnsi="Times New Roman" w:eastAsia="Times New Roman" w:cs="Times New Roman"/>
              </w:rPr>
            </w:pPr>
          </w:p>
        </w:tc>
        <w:tc>
          <w:tcPr>
            <w:tcW w:w="1559" w:type="dxa"/>
          </w:tcPr>
          <w:p w:rsidR="00C606A4" w:rsidP="00641767" w:rsidRDefault="00C606A4" w14:paraId="5B51C777" w14:textId="77777777">
            <w:pPr>
              <w:rPr>
                <w:rFonts w:ascii="Times New Roman" w:hAnsi="Times New Roman" w:eastAsia="Times New Roman" w:cs="Times New Roman"/>
              </w:rPr>
            </w:pPr>
          </w:p>
        </w:tc>
      </w:tr>
    </w:tbl>
    <w:p w:rsidR="00C606A4" w:rsidP="00C606A4" w:rsidRDefault="00C606A4" w14:paraId="0EF91A18" w14:textId="77777777">
      <w:pPr>
        <w:rPr>
          <w:rFonts w:ascii="Times New Roman" w:hAnsi="Times New Roman" w:eastAsia="Times New Roman" w:cs="Times New Roman"/>
        </w:rPr>
      </w:pPr>
    </w:p>
    <w:tbl>
      <w:tblPr>
        <w:tblStyle w:val="TableGrid"/>
        <w:tblpPr w:leftFromText="180" w:rightFromText="180" w:vertAnchor="text" w:horzAnchor="margin" w:tblpY="233"/>
        <w:tblW w:w="0" w:type="auto"/>
        <w:tblLook w:val="04A0" w:firstRow="1" w:lastRow="0" w:firstColumn="1" w:lastColumn="0" w:noHBand="0" w:noVBand="1"/>
      </w:tblPr>
      <w:tblGrid>
        <w:gridCol w:w="2965"/>
        <w:gridCol w:w="900"/>
        <w:gridCol w:w="1260"/>
        <w:gridCol w:w="1710"/>
        <w:gridCol w:w="956"/>
        <w:gridCol w:w="1559"/>
      </w:tblGrid>
      <w:tr w:rsidR="00C606A4" w:rsidTr="00641767" w14:paraId="05CF9C04" w14:textId="77777777">
        <w:tc>
          <w:tcPr>
            <w:tcW w:w="2965" w:type="dxa"/>
          </w:tcPr>
          <w:p w:rsidR="00C606A4" w:rsidP="00641767" w:rsidRDefault="00C606A4" w14:paraId="056AC64A" w14:textId="77777777">
            <w:pPr>
              <w:rPr>
                <w:rFonts w:ascii="Times New Roman" w:hAnsi="Times New Roman" w:eastAsia="Times New Roman" w:cs="Times New Roman"/>
              </w:rPr>
            </w:pPr>
          </w:p>
        </w:tc>
        <w:tc>
          <w:tcPr>
            <w:tcW w:w="900" w:type="dxa"/>
          </w:tcPr>
          <w:p w:rsidR="00C606A4" w:rsidP="00641767" w:rsidRDefault="00C606A4" w14:paraId="6C45C7DE" w14:textId="77777777">
            <w:pPr>
              <w:rPr>
                <w:rFonts w:ascii="Times New Roman" w:hAnsi="Times New Roman" w:eastAsia="Times New Roman" w:cs="Times New Roman"/>
              </w:rPr>
            </w:pPr>
            <w:r>
              <w:rPr>
                <w:rFonts w:ascii="Times New Roman" w:hAnsi="Times New Roman" w:eastAsia="Times New Roman" w:cs="Times New Roman"/>
              </w:rPr>
              <w:t>Roll</w:t>
            </w:r>
          </w:p>
        </w:tc>
        <w:tc>
          <w:tcPr>
            <w:tcW w:w="1260" w:type="dxa"/>
          </w:tcPr>
          <w:p w:rsidR="00C606A4" w:rsidP="00641767" w:rsidRDefault="00C606A4" w14:paraId="4C117853" w14:textId="77777777">
            <w:pPr>
              <w:rPr>
                <w:rFonts w:ascii="Times New Roman" w:hAnsi="Times New Roman" w:eastAsia="Times New Roman" w:cs="Times New Roman"/>
              </w:rPr>
            </w:pPr>
            <w:r>
              <w:rPr>
                <w:rFonts w:ascii="Times New Roman" w:hAnsi="Times New Roman" w:eastAsia="Times New Roman" w:cs="Times New Roman"/>
              </w:rPr>
              <w:t>Pitch</w:t>
            </w:r>
          </w:p>
        </w:tc>
        <w:tc>
          <w:tcPr>
            <w:tcW w:w="1710" w:type="dxa"/>
          </w:tcPr>
          <w:p w:rsidR="00C606A4" w:rsidP="00641767" w:rsidRDefault="00C606A4" w14:paraId="5541D88D" w14:textId="77777777">
            <w:pPr>
              <w:rPr>
                <w:rFonts w:ascii="Times New Roman" w:hAnsi="Times New Roman" w:eastAsia="Times New Roman" w:cs="Times New Roman"/>
              </w:rPr>
            </w:pPr>
            <w:r>
              <w:rPr>
                <w:rFonts w:ascii="Times New Roman" w:hAnsi="Times New Roman" w:eastAsia="Times New Roman" w:cs="Times New Roman"/>
              </w:rPr>
              <w:t>Yaw</w:t>
            </w:r>
          </w:p>
        </w:tc>
        <w:tc>
          <w:tcPr>
            <w:tcW w:w="956" w:type="dxa"/>
          </w:tcPr>
          <w:p w:rsidR="00C606A4" w:rsidP="00641767" w:rsidRDefault="00C606A4" w14:paraId="5A1D6F3D" w14:textId="77777777">
            <w:pPr>
              <w:rPr>
                <w:rFonts w:ascii="Times New Roman" w:hAnsi="Times New Roman" w:eastAsia="Times New Roman" w:cs="Times New Roman"/>
              </w:rPr>
            </w:pPr>
          </w:p>
        </w:tc>
        <w:tc>
          <w:tcPr>
            <w:tcW w:w="1559" w:type="dxa"/>
          </w:tcPr>
          <w:p w:rsidR="00C606A4" w:rsidP="00641767" w:rsidRDefault="00C606A4" w14:paraId="36416515" w14:textId="77777777">
            <w:pPr>
              <w:rPr>
                <w:rFonts w:ascii="Times New Roman" w:hAnsi="Times New Roman" w:eastAsia="Times New Roman" w:cs="Times New Roman"/>
              </w:rPr>
            </w:pPr>
          </w:p>
        </w:tc>
      </w:tr>
      <w:tr w:rsidR="00C606A4" w:rsidTr="00641767" w14:paraId="53B7473E" w14:textId="77777777">
        <w:tc>
          <w:tcPr>
            <w:tcW w:w="2965" w:type="dxa"/>
          </w:tcPr>
          <w:p w:rsidR="00C606A4" w:rsidP="00641767" w:rsidRDefault="00C606A4" w14:paraId="08A10093" w14:textId="77777777">
            <w:pPr>
              <w:rPr>
                <w:rFonts w:ascii="Times New Roman" w:hAnsi="Times New Roman" w:eastAsia="Times New Roman" w:cs="Times New Roman"/>
              </w:rPr>
            </w:pPr>
            <w:r>
              <w:rPr>
                <w:rFonts w:ascii="Times New Roman" w:hAnsi="Times New Roman" w:eastAsia="Times New Roman" w:cs="Times New Roman"/>
              </w:rPr>
              <w:t>Expected Rotation</w:t>
            </w:r>
          </w:p>
        </w:tc>
        <w:tc>
          <w:tcPr>
            <w:tcW w:w="900" w:type="dxa"/>
          </w:tcPr>
          <w:p w:rsidR="00C606A4" w:rsidP="00641767" w:rsidRDefault="00C606A4" w14:paraId="239FC6F2" w14:textId="77777777">
            <w:pPr>
              <w:rPr>
                <w:rFonts w:ascii="Times New Roman" w:hAnsi="Times New Roman" w:eastAsia="Times New Roman" w:cs="Times New Roman"/>
              </w:rPr>
            </w:pPr>
          </w:p>
        </w:tc>
        <w:tc>
          <w:tcPr>
            <w:tcW w:w="1260" w:type="dxa"/>
          </w:tcPr>
          <w:p w:rsidR="00C606A4" w:rsidP="00641767" w:rsidRDefault="00C606A4" w14:paraId="439FE697" w14:textId="77777777">
            <w:pPr>
              <w:rPr>
                <w:rFonts w:ascii="Times New Roman" w:hAnsi="Times New Roman" w:eastAsia="Times New Roman" w:cs="Times New Roman"/>
              </w:rPr>
            </w:pPr>
          </w:p>
        </w:tc>
        <w:tc>
          <w:tcPr>
            <w:tcW w:w="1710" w:type="dxa"/>
          </w:tcPr>
          <w:p w:rsidR="00C606A4" w:rsidP="00641767" w:rsidRDefault="00C606A4" w14:paraId="685DFCEE" w14:textId="77777777">
            <w:pPr>
              <w:rPr>
                <w:rFonts w:ascii="Times New Roman" w:hAnsi="Times New Roman" w:eastAsia="Times New Roman" w:cs="Times New Roman"/>
              </w:rPr>
            </w:pPr>
          </w:p>
        </w:tc>
        <w:tc>
          <w:tcPr>
            <w:tcW w:w="956" w:type="dxa"/>
          </w:tcPr>
          <w:p w:rsidR="00C606A4" w:rsidP="00641767" w:rsidRDefault="00C606A4" w14:paraId="78BD1AA3" w14:textId="77777777">
            <w:pPr>
              <w:rPr>
                <w:rFonts w:ascii="Times New Roman" w:hAnsi="Times New Roman" w:eastAsia="Times New Roman" w:cs="Times New Roman"/>
              </w:rPr>
            </w:pPr>
          </w:p>
        </w:tc>
        <w:tc>
          <w:tcPr>
            <w:tcW w:w="1559" w:type="dxa"/>
          </w:tcPr>
          <w:p w:rsidR="00C606A4" w:rsidP="00641767" w:rsidRDefault="00C606A4" w14:paraId="09B3D9CD" w14:textId="77777777">
            <w:pPr>
              <w:rPr>
                <w:rFonts w:ascii="Times New Roman" w:hAnsi="Times New Roman" w:eastAsia="Times New Roman" w:cs="Times New Roman"/>
              </w:rPr>
            </w:pPr>
          </w:p>
        </w:tc>
      </w:tr>
      <w:tr w:rsidR="00C606A4" w:rsidTr="00641767" w14:paraId="4AA83BE1" w14:textId="77777777">
        <w:tc>
          <w:tcPr>
            <w:tcW w:w="2965" w:type="dxa"/>
          </w:tcPr>
          <w:p w:rsidR="00C606A4" w:rsidP="00641767" w:rsidRDefault="00C606A4" w14:paraId="3934F116" w14:textId="77777777">
            <w:pPr>
              <w:rPr>
                <w:rFonts w:ascii="Times New Roman" w:hAnsi="Times New Roman" w:eastAsia="Times New Roman" w:cs="Times New Roman"/>
              </w:rPr>
            </w:pPr>
            <w:r>
              <w:rPr>
                <w:rFonts w:ascii="Times New Roman" w:hAnsi="Times New Roman" w:eastAsia="Times New Roman" w:cs="Times New Roman"/>
              </w:rPr>
              <w:t>Measured Rotation</w:t>
            </w:r>
          </w:p>
        </w:tc>
        <w:tc>
          <w:tcPr>
            <w:tcW w:w="900" w:type="dxa"/>
          </w:tcPr>
          <w:p w:rsidR="00C606A4" w:rsidP="00641767" w:rsidRDefault="00C606A4" w14:paraId="3F11B17C" w14:textId="77777777">
            <w:pPr>
              <w:rPr>
                <w:rFonts w:ascii="Times New Roman" w:hAnsi="Times New Roman" w:eastAsia="Times New Roman" w:cs="Times New Roman"/>
              </w:rPr>
            </w:pPr>
          </w:p>
        </w:tc>
        <w:tc>
          <w:tcPr>
            <w:tcW w:w="1260" w:type="dxa"/>
          </w:tcPr>
          <w:p w:rsidR="00C606A4" w:rsidP="00641767" w:rsidRDefault="00C606A4" w14:paraId="24D2A961" w14:textId="77777777">
            <w:pPr>
              <w:rPr>
                <w:rFonts w:ascii="Times New Roman" w:hAnsi="Times New Roman" w:eastAsia="Times New Roman" w:cs="Times New Roman"/>
              </w:rPr>
            </w:pPr>
          </w:p>
        </w:tc>
        <w:tc>
          <w:tcPr>
            <w:tcW w:w="1710" w:type="dxa"/>
          </w:tcPr>
          <w:p w:rsidR="00C606A4" w:rsidP="00641767" w:rsidRDefault="00C606A4" w14:paraId="40B8C515" w14:textId="77777777">
            <w:pPr>
              <w:rPr>
                <w:rFonts w:ascii="Times New Roman" w:hAnsi="Times New Roman" w:eastAsia="Times New Roman" w:cs="Times New Roman"/>
              </w:rPr>
            </w:pPr>
          </w:p>
        </w:tc>
        <w:tc>
          <w:tcPr>
            <w:tcW w:w="956" w:type="dxa"/>
          </w:tcPr>
          <w:p w:rsidR="00C606A4" w:rsidP="00641767" w:rsidRDefault="00C606A4" w14:paraId="0B6D7E1D" w14:textId="77777777">
            <w:pPr>
              <w:rPr>
                <w:rFonts w:ascii="Times New Roman" w:hAnsi="Times New Roman" w:eastAsia="Times New Roman" w:cs="Times New Roman"/>
              </w:rPr>
            </w:pPr>
          </w:p>
        </w:tc>
        <w:tc>
          <w:tcPr>
            <w:tcW w:w="1559" w:type="dxa"/>
          </w:tcPr>
          <w:p w:rsidR="00C606A4" w:rsidP="00641767" w:rsidRDefault="00C606A4" w14:paraId="028BDCF4" w14:textId="77777777">
            <w:pPr>
              <w:rPr>
                <w:rFonts w:ascii="Times New Roman" w:hAnsi="Times New Roman" w:eastAsia="Times New Roman" w:cs="Times New Roman"/>
              </w:rPr>
            </w:pPr>
          </w:p>
        </w:tc>
      </w:tr>
      <w:tr w:rsidR="00C606A4" w:rsidTr="00641767" w14:paraId="18DA6AD1" w14:textId="77777777">
        <w:tc>
          <w:tcPr>
            <w:tcW w:w="2965" w:type="dxa"/>
          </w:tcPr>
          <w:p w:rsidR="00C606A4" w:rsidP="00641767" w:rsidRDefault="00C606A4" w14:paraId="330E0C45" w14:textId="77777777">
            <w:pPr>
              <w:rPr>
                <w:rFonts w:ascii="Times New Roman" w:hAnsi="Times New Roman" w:eastAsia="Times New Roman" w:cs="Times New Roman"/>
              </w:rPr>
            </w:pPr>
            <w:r>
              <w:rPr>
                <w:rFonts w:ascii="Times New Roman" w:hAnsi="Times New Roman" w:eastAsia="Times New Roman" w:cs="Times New Roman"/>
              </w:rPr>
              <w:t>Difference</w:t>
            </w:r>
          </w:p>
        </w:tc>
        <w:tc>
          <w:tcPr>
            <w:tcW w:w="900" w:type="dxa"/>
          </w:tcPr>
          <w:p w:rsidR="00C606A4" w:rsidP="00641767" w:rsidRDefault="00C606A4" w14:paraId="3CF98244" w14:textId="77777777">
            <w:pPr>
              <w:rPr>
                <w:rFonts w:ascii="Times New Roman" w:hAnsi="Times New Roman" w:eastAsia="Times New Roman" w:cs="Times New Roman"/>
              </w:rPr>
            </w:pPr>
          </w:p>
        </w:tc>
        <w:tc>
          <w:tcPr>
            <w:tcW w:w="1260" w:type="dxa"/>
          </w:tcPr>
          <w:p w:rsidR="00C606A4" w:rsidP="00641767" w:rsidRDefault="00C606A4" w14:paraId="4B074451" w14:textId="77777777">
            <w:pPr>
              <w:rPr>
                <w:rFonts w:ascii="Times New Roman" w:hAnsi="Times New Roman" w:eastAsia="Times New Roman" w:cs="Times New Roman"/>
              </w:rPr>
            </w:pPr>
          </w:p>
        </w:tc>
        <w:tc>
          <w:tcPr>
            <w:tcW w:w="1710" w:type="dxa"/>
          </w:tcPr>
          <w:p w:rsidR="00C606A4" w:rsidP="00641767" w:rsidRDefault="00C606A4" w14:paraId="70D4BA8E" w14:textId="77777777">
            <w:pPr>
              <w:rPr>
                <w:rFonts w:ascii="Times New Roman" w:hAnsi="Times New Roman" w:eastAsia="Times New Roman" w:cs="Times New Roman"/>
              </w:rPr>
            </w:pPr>
          </w:p>
        </w:tc>
        <w:tc>
          <w:tcPr>
            <w:tcW w:w="956" w:type="dxa"/>
          </w:tcPr>
          <w:p w:rsidR="00C606A4" w:rsidP="00641767" w:rsidRDefault="00C606A4" w14:paraId="2C05BF57" w14:textId="77777777">
            <w:pPr>
              <w:rPr>
                <w:rFonts w:ascii="Times New Roman" w:hAnsi="Times New Roman" w:eastAsia="Times New Roman" w:cs="Times New Roman"/>
              </w:rPr>
            </w:pPr>
          </w:p>
        </w:tc>
        <w:tc>
          <w:tcPr>
            <w:tcW w:w="1559" w:type="dxa"/>
          </w:tcPr>
          <w:p w:rsidR="00C606A4" w:rsidP="00641767" w:rsidRDefault="00C606A4" w14:paraId="738A39DB" w14:textId="77777777">
            <w:pPr>
              <w:rPr>
                <w:rFonts w:ascii="Times New Roman" w:hAnsi="Times New Roman" w:eastAsia="Times New Roman" w:cs="Times New Roman"/>
              </w:rPr>
            </w:pPr>
          </w:p>
        </w:tc>
      </w:tr>
    </w:tbl>
    <w:p w:rsidR="00C606A4" w:rsidP="00C606A4" w:rsidRDefault="00C606A4" w14:paraId="0E4088E7" w14:textId="77777777">
      <w:pPr>
        <w:rPr>
          <w:rFonts w:ascii="Times New Roman" w:hAnsi="Times New Roman" w:eastAsia="Times New Roman" w:cs="Times New Roman"/>
        </w:rPr>
      </w:pPr>
    </w:p>
    <w:p w:rsidR="00BC2D0B" w:rsidP="00395771" w:rsidRDefault="00BC2D0B" w14:paraId="21A135C7" w14:textId="4098CEF0">
      <w:pPr>
        <w:rPr>
          <w:rFonts w:ascii="Times New Roman" w:hAnsi="Times New Roman" w:eastAsia="Times New Roman" w:cs="Times New Roman"/>
        </w:rPr>
      </w:pPr>
    </w:p>
    <w:p w:rsidR="00BC2D0B" w:rsidP="00395771" w:rsidRDefault="00BC2D0B" w14:paraId="4F380221" w14:textId="32B69C15">
      <w:pPr>
        <w:rPr>
          <w:rFonts w:ascii="Times New Roman" w:hAnsi="Times New Roman" w:eastAsia="Times New Roman" w:cs="Times New Roman"/>
        </w:rPr>
      </w:pPr>
    </w:p>
    <w:p w:rsidR="00BC2D0B" w:rsidP="00395771" w:rsidRDefault="00BC2D0B" w14:paraId="2359297C" w14:textId="2E9947D3">
      <w:pPr>
        <w:rPr>
          <w:rFonts w:ascii="Times New Roman" w:hAnsi="Times New Roman" w:eastAsia="Times New Roman" w:cs="Times New Roman"/>
        </w:rPr>
      </w:pPr>
    </w:p>
    <w:p w:rsidR="00BC2D0B" w:rsidP="00395771" w:rsidRDefault="00BC2D0B" w14:paraId="496531F5" w14:textId="77777777">
      <w:pPr>
        <w:rPr>
          <w:rFonts w:ascii="Times New Roman" w:hAnsi="Times New Roman" w:eastAsia="Times New Roman" w:cs="Times New Roman"/>
        </w:rPr>
      </w:pPr>
    </w:p>
    <w:p w:rsidR="007F6429" w:rsidP="00395771" w:rsidRDefault="007F6429" w14:paraId="377A853D" w14:textId="43BBCE4A">
      <w:pPr>
        <w:rPr>
          <w:rFonts w:ascii="Times New Roman" w:hAnsi="Times New Roman" w:eastAsia="Times New Roman" w:cs="Times New Roman"/>
        </w:rPr>
      </w:pPr>
    </w:p>
    <w:p w:rsidR="007F6429" w:rsidP="00395771" w:rsidRDefault="007F6429" w14:paraId="5CA8F1B7" w14:textId="77777777">
      <w:pPr>
        <w:rPr>
          <w:rFonts w:ascii="Times New Roman" w:hAnsi="Times New Roman" w:eastAsia="Times New Roman" w:cs="Times New Roman"/>
        </w:rPr>
      </w:pPr>
    </w:p>
    <w:p w:rsidR="007F6429" w:rsidP="00395771" w:rsidRDefault="007F6429" w14:paraId="12A010C1" w14:textId="21AF69BF">
      <w:pPr>
        <w:rPr>
          <w:rFonts w:ascii="Times New Roman" w:hAnsi="Times New Roman" w:eastAsia="Times New Roman" w:cs="Times New Roman"/>
        </w:rPr>
      </w:pPr>
    </w:p>
    <w:p w:rsidR="007F6429" w:rsidP="00395771" w:rsidRDefault="007F6429" w14:paraId="61788F9D" w14:textId="692A61F5">
      <w:pPr>
        <w:rPr>
          <w:rFonts w:ascii="Times New Roman" w:hAnsi="Times New Roman" w:eastAsia="Times New Roman" w:cs="Times New Roman"/>
        </w:rPr>
      </w:pPr>
    </w:p>
    <w:p w:rsidR="007F6429" w:rsidP="00395771" w:rsidRDefault="007F6429" w14:paraId="19FCF1BC" w14:textId="17D28B32">
      <w:pPr>
        <w:rPr>
          <w:rFonts w:ascii="Times New Roman" w:hAnsi="Times New Roman" w:eastAsia="Times New Roman" w:cs="Times New Roman"/>
        </w:rPr>
      </w:pPr>
    </w:p>
    <w:p w:rsidRPr="003D743A" w:rsidR="007F6429" w:rsidP="00395771" w:rsidRDefault="007F6429" w14:paraId="0332C519" w14:textId="77777777">
      <w:pPr>
        <w:rPr>
          <w:rFonts w:ascii="Times New Roman" w:hAnsi="Times New Roman" w:eastAsia="Times New Roman" w:cs="Times New Roman"/>
        </w:rPr>
      </w:pPr>
    </w:p>
    <w:p w:rsidR="00395771" w:rsidP="00395771" w:rsidRDefault="00395771" w14:paraId="25520730" w14:textId="1B51BF82">
      <w:pPr>
        <w:pStyle w:val="ListParagraph"/>
        <w:rPr>
          <w:rFonts w:ascii="Times New Roman" w:hAnsi="Times New Roman" w:eastAsia="Times New Roman" w:cs="Times New Roman"/>
        </w:rPr>
      </w:pPr>
    </w:p>
    <w:p w:rsidR="006B6B64" w:rsidP="00395771" w:rsidRDefault="006B6B64" w14:paraId="2A2C8F75" w14:textId="0A883BF2">
      <w:pPr>
        <w:pStyle w:val="ListParagraph"/>
        <w:rPr>
          <w:rFonts w:ascii="Times New Roman" w:hAnsi="Times New Roman" w:eastAsia="Times New Roman" w:cs="Times New Roman"/>
        </w:rPr>
      </w:pPr>
    </w:p>
    <w:p w:rsidR="006B6B64" w:rsidP="00395771" w:rsidRDefault="006B6B64" w14:paraId="27706E7C" w14:textId="77777777">
      <w:pPr>
        <w:pStyle w:val="ListParagraph"/>
        <w:rPr>
          <w:rFonts w:ascii="Times New Roman" w:hAnsi="Times New Roman" w:eastAsia="Times New Roman" w:cs="Times New Roman"/>
        </w:rPr>
      </w:pPr>
    </w:p>
    <w:p w:rsidR="00395771" w:rsidP="00395771" w:rsidRDefault="00395771" w14:paraId="56EA850B" w14:textId="77777777">
      <w:pPr>
        <w:pStyle w:val="ListParagraph"/>
        <w:rPr>
          <w:rFonts w:ascii="Times New Roman" w:hAnsi="Times New Roman" w:eastAsia="Times New Roman" w:cs="Times New Roman"/>
        </w:rPr>
      </w:pPr>
    </w:p>
    <w:p w:rsidR="00395771" w:rsidP="00395771" w:rsidRDefault="00395771" w14:paraId="7DFED135" w14:textId="77777777">
      <w:pPr>
        <w:pStyle w:val="ListParagraph"/>
        <w:rPr>
          <w:rFonts w:ascii="Times New Roman" w:hAnsi="Times New Roman" w:eastAsia="Times New Roman" w:cs="Times New Roman"/>
        </w:rPr>
      </w:pPr>
    </w:p>
    <w:p w:rsidR="00395771" w:rsidP="00395771" w:rsidRDefault="00395771" w14:paraId="33ACD2C5" w14:textId="77777777">
      <w:pPr>
        <w:pStyle w:val="ListParagraph"/>
        <w:rPr>
          <w:rFonts w:ascii="Times New Roman" w:hAnsi="Times New Roman" w:eastAsia="Times New Roman" w:cs="Times New Roman"/>
        </w:rPr>
      </w:pPr>
    </w:p>
    <w:p w:rsidR="00395771" w:rsidP="00395771" w:rsidRDefault="00395771" w14:paraId="081E946E" w14:textId="77777777">
      <w:pPr>
        <w:pStyle w:val="ListParagraph"/>
        <w:rPr>
          <w:rFonts w:ascii="Times New Roman" w:hAnsi="Times New Roman" w:eastAsia="Times New Roman" w:cs="Times New Roman"/>
        </w:rPr>
      </w:pPr>
    </w:p>
    <w:p w:rsidR="00395771" w:rsidP="00395771" w:rsidRDefault="00395771" w14:paraId="1830F0AB" w14:textId="77777777">
      <w:pPr>
        <w:pStyle w:val="ListParagraph"/>
        <w:rPr>
          <w:rFonts w:ascii="Times New Roman" w:hAnsi="Times New Roman" w:eastAsia="Times New Roman" w:cs="Times New Roman"/>
        </w:rPr>
      </w:pPr>
    </w:p>
    <w:p w:rsidR="00395771" w:rsidP="00395771" w:rsidRDefault="00395771" w14:paraId="288D8625" w14:textId="77777777">
      <w:pPr>
        <w:pStyle w:val="ListParagraph"/>
        <w:rPr>
          <w:rFonts w:ascii="Times New Roman" w:hAnsi="Times New Roman" w:eastAsia="Times New Roman" w:cs="Times New Roman"/>
        </w:rPr>
      </w:pPr>
    </w:p>
    <w:p w:rsidR="00395771" w:rsidP="00395771" w:rsidRDefault="00395771" w14:paraId="586011DB" w14:textId="77777777">
      <w:pPr>
        <w:pStyle w:val="ListParagraph"/>
        <w:rPr>
          <w:rFonts w:ascii="Times New Roman" w:hAnsi="Times New Roman" w:eastAsia="Times New Roman" w:cs="Times New Roman"/>
        </w:rPr>
      </w:pPr>
    </w:p>
    <w:p w:rsidR="00395771" w:rsidP="00395771" w:rsidRDefault="00395771" w14:paraId="7899E548" w14:textId="77777777">
      <w:pPr>
        <w:pStyle w:val="ListParagraph"/>
        <w:ind w:left="0"/>
        <w:rPr>
          <w:rFonts w:ascii="Times New Roman" w:hAnsi="Times New Roman" w:eastAsia="Times New Roman" w:cs="Times New Roman"/>
        </w:rPr>
      </w:pPr>
    </w:p>
    <w:p w:rsidR="00395771" w:rsidP="00395771" w:rsidRDefault="00395771" w14:paraId="42FDFC7C" w14:textId="77777777">
      <w:pPr>
        <w:pStyle w:val="ListParagraph"/>
        <w:ind w:left="0"/>
        <w:rPr>
          <w:rFonts w:ascii="Times New Roman" w:hAnsi="Times New Roman" w:eastAsia="Times New Roman" w:cs="Times New Roman"/>
        </w:rPr>
      </w:pPr>
    </w:p>
    <w:p w:rsidR="00395771" w:rsidP="00395771" w:rsidRDefault="00395771" w14:paraId="24CBE84E" w14:textId="77777777">
      <w:pPr>
        <w:pStyle w:val="ListParagraph"/>
        <w:ind w:left="0"/>
        <w:rPr>
          <w:rFonts w:ascii="Times New Roman" w:hAnsi="Times New Roman" w:eastAsia="Times New Roman" w:cs="Times New Roman"/>
        </w:rPr>
      </w:pPr>
    </w:p>
    <w:p w:rsidR="00395771" w:rsidP="00395771" w:rsidRDefault="00395771" w14:paraId="3D9BC836" w14:textId="77777777">
      <w:pPr>
        <w:pStyle w:val="ListParagraph"/>
        <w:ind w:left="0"/>
        <w:rPr>
          <w:rFonts w:ascii="Times New Roman" w:hAnsi="Times New Roman" w:eastAsia="Times New Roman" w:cs="Times New Roman"/>
        </w:rPr>
      </w:pPr>
    </w:p>
    <w:p w:rsidR="00395771" w:rsidP="00395771" w:rsidRDefault="00395771" w14:paraId="1C5C8B39" w14:textId="77777777">
      <w:pPr>
        <w:pStyle w:val="ListParagraph"/>
        <w:ind w:left="0"/>
        <w:rPr>
          <w:rFonts w:ascii="Times New Roman" w:hAnsi="Times New Roman" w:eastAsia="Times New Roman" w:cs="Times New Roman"/>
        </w:rPr>
      </w:pPr>
    </w:p>
    <w:p w:rsidR="00395771" w:rsidP="00395771" w:rsidRDefault="00395771" w14:paraId="2555C7C0" w14:textId="77777777">
      <w:pPr>
        <w:pStyle w:val="ListParagraph"/>
        <w:ind w:left="0"/>
        <w:rPr>
          <w:rFonts w:ascii="Times New Roman" w:hAnsi="Times New Roman" w:eastAsia="Times New Roman" w:cs="Times New Roman"/>
        </w:rPr>
      </w:pPr>
    </w:p>
    <w:p w:rsidR="00395771" w:rsidP="00395771" w:rsidRDefault="00395771" w14:paraId="66DCD382" w14:textId="77777777">
      <w:pPr>
        <w:pStyle w:val="ListParagraph"/>
        <w:ind w:left="0"/>
        <w:rPr>
          <w:rFonts w:ascii="Times New Roman" w:hAnsi="Times New Roman" w:eastAsia="Times New Roman" w:cs="Times New Roman"/>
        </w:rPr>
      </w:pPr>
    </w:p>
    <w:p w:rsidR="00395771" w:rsidP="00395771" w:rsidRDefault="00395771" w14:paraId="40AB1C5C" w14:textId="77777777">
      <w:pPr>
        <w:pStyle w:val="ListParagraph"/>
        <w:ind w:left="0"/>
        <w:rPr>
          <w:rFonts w:ascii="Times New Roman" w:hAnsi="Times New Roman" w:eastAsia="Times New Roman" w:cs="Times New Roman"/>
        </w:rPr>
      </w:pPr>
    </w:p>
    <w:p w:rsidR="00395771" w:rsidP="00395771" w:rsidRDefault="00395771" w14:paraId="7F6BD21B" w14:textId="77777777">
      <w:pPr>
        <w:pStyle w:val="ListParagraph"/>
        <w:ind w:left="0"/>
        <w:rPr>
          <w:rFonts w:ascii="Times New Roman" w:hAnsi="Times New Roman" w:eastAsia="Times New Roman" w:cs="Times New Roman"/>
        </w:rPr>
      </w:pPr>
    </w:p>
    <w:p w:rsidR="00395771" w:rsidP="00395771" w:rsidRDefault="00395771" w14:paraId="66684A18" w14:textId="77777777">
      <w:pPr>
        <w:pStyle w:val="ListParagraph"/>
        <w:ind w:left="0"/>
        <w:rPr>
          <w:rFonts w:ascii="Times New Roman" w:hAnsi="Times New Roman" w:eastAsia="Times New Roman" w:cs="Times New Roman"/>
        </w:rPr>
      </w:pPr>
    </w:p>
    <w:p w:rsidR="00395771" w:rsidP="00395771" w:rsidRDefault="00395771" w14:paraId="49EF7753" w14:textId="77777777">
      <w:pPr>
        <w:pStyle w:val="ListParagraph"/>
        <w:ind w:left="0"/>
        <w:rPr>
          <w:rFonts w:ascii="Times New Roman" w:hAnsi="Times New Roman" w:eastAsia="Times New Roman" w:cs="Times New Roman"/>
        </w:rPr>
      </w:pPr>
    </w:p>
    <w:p w:rsidR="00395771" w:rsidP="00395771" w:rsidRDefault="00395771" w14:paraId="02C1879E" w14:textId="77777777">
      <w:pPr>
        <w:pStyle w:val="ListParagraph"/>
        <w:ind w:left="0"/>
        <w:rPr>
          <w:rFonts w:ascii="Times New Roman" w:hAnsi="Times New Roman" w:eastAsia="Times New Roman" w:cs="Times New Roman"/>
        </w:rPr>
      </w:pPr>
    </w:p>
    <w:p w:rsidR="00395771" w:rsidP="00395771" w:rsidRDefault="00395771" w14:paraId="557C716B" w14:textId="77777777">
      <w:pPr>
        <w:pStyle w:val="ListParagraph"/>
        <w:ind w:left="0"/>
        <w:rPr>
          <w:rFonts w:ascii="Times New Roman" w:hAnsi="Times New Roman" w:eastAsia="Times New Roman" w:cs="Times New Roman"/>
        </w:rPr>
      </w:pPr>
    </w:p>
    <w:p w:rsidR="00395771" w:rsidP="00395771" w:rsidRDefault="00395771" w14:paraId="2217F87B" w14:textId="77777777">
      <w:pPr>
        <w:pStyle w:val="ListParagraph"/>
        <w:ind w:left="0"/>
        <w:rPr>
          <w:rFonts w:ascii="Times New Roman" w:hAnsi="Times New Roman" w:eastAsia="Times New Roman" w:cs="Times New Roman"/>
        </w:rPr>
      </w:pPr>
    </w:p>
    <w:p w:rsidR="00395771" w:rsidP="00395771" w:rsidRDefault="00395771" w14:paraId="0CA452AA" w14:textId="77777777">
      <w:pPr>
        <w:pStyle w:val="ListParagraph"/>
        <w:ind w:left="0"/>
        <w:rPr>
          <w:rFonts w:ascii="Times New Roman" w:hAnsi="Times New Roman" w:eastAsia="Times New Roman" w:cs="Times New Roman"/>
        </w:rPr>
      </w:pPr>
    </w:p>
    <w:p w:rsidR="00395771" w:rsidP="00395771" w:rsidRDefault="00395771" w14:paraId="1703FE48" w14:textId="77777777">
      <w:pPr>
        <w:pStyle w:val="ListParagraph"/>
        <w:ind w:left="0"/>
        <w:rPr>
          <w:rFonts w:ascii="Times New Roman" w:hAnsi="Times New Roman" w:eastAsia="Times New Roman" w:cs="Times New Roman"/>
        </w:rPr>
      </w:pPr>
    </w:p>
    <w:p w:rsidR="00395771" w:rsidP="00395771" w:rsidRDefault="00395771" w14:paraId="0F3EBE51" w14:textId="77777777">
      <w:pPr>
        <w:pStyle w:val="ListParagraph"/>
        <w:ind w:left="0"/>
        <w:rPr>
          <w:rFonts w:ascii="Times New Roman" w:hAnsi="Times New Roman" w:eastAsia="Times New Roman" w:cs="Times New Roman"/>
        </w:rPr>
      </w:pPr>
    </w:p>
    <w:p w:rsidR="00395771" w:rsidP="00395771" w:rsidRDefault="00395771" w14:paraId="7517D8B4" w14:textId="77777777">
      <w:pPr>
        <w:pStyle w:val="ListParagraph"/>
        <w:ind w:left="0"/>
        <w:rPr>
          <w:rFonts w:ascii="Times New Roman" w:hAnsi="Times New Roman" w:eastAsia="Times New Roman" w:cs="Times New Roman"/>
        </w:rPr>
      </w:pPr>
    </w:p>
    <w:p w:rsidR="00395771" w:rsidP="00395771" w:rsidRDefault="00395771" w14:paraId="2EE162D5" w14:textId="77777777">
      <w:pPr>
        <w:pStyle w:val="ListParagraph"/>
        <w:ind w:left="0"/>
        <w:rPr>
          <w:rFonts w:ascii="Times New Roman" w:hAnsi="Times New Roman" w:eastAsia="Times New Roman" w:cs="Times New Roman"/>
        </w:rPr>
      </w:pPr>
    </w:p>
    <w:p w:rsidR="00395771" w:rsidP="00395771" w:rsidRDefault="00395771" w14:paraId="17995F85" w14:textId="77777777">
      <w:pPr>
        <w:pStyle w:val="ListParagraph"/>
        <w:ind w:left="0"/>
        <w:rPr>
          <w:rFonts w:ascii="Times New Roman" w:hAnsi="Times New Roman" w:eastAsia="Times New Roman" w:cs="Times New Roman"/>
        </w:rPr>
      </w:pPr>
    </w:p>
    <w:p w:rsidR="00395771" w:rsidP="00395771" w:rsidRDefault="00395771" w14:paraId="71F2387F" w14:textId="77777777">
      <w:pPr>
        <w:pStyle w:val="ListParagraph"/>
        <w:ind w:left="0"/>
        <w:rPr>
          <w:rFonts w:ascii="Times New Roman" w:hAnsi="Times New Roman" w:eastAsia="Times New Roman" w:cs="Times New Roman"/>
        </w:rPr>
      </w:pPr>
    </w:p>
    <w:p w:rsidR="00395771" w:rsidP="00395771" w:rsidRDefault="00395771" w14:paraId="746E4F67" w14:textId="77777777">
      <w:pPr>
        <w:pStyle w:val="ListParagraph"/>
        <w:ind w:left="0"/>
        <w:rPr>
          <w:rFonts w:ascii="Times New Roman" w:hAnsi="Times New Roman" w:eastAsia="Times New Roman" w:cs="Times New Roman"/>
        </w:rPr>
      </w:pPr>
    </w:p>
    <w:p w:rsidR="00395771" w:rsidP="00395771" w:rsidRDefault="00395771" w14:paraId="46E91894" w14:textId="77777777">
      <w:pPr>
        <w:pStyle w:val="ListParagraph"/>
        <w:ind w:left="0"/>
        <w:rPr>
          <w:rFonts w:ascii="Times New Roman" w:hAnsi="Times New Roman" w:eastAsia="Times New Roman" w:cs="Times New Roman"/>
        </w:rPr>
      </w:pPr>
    </w:p>
    <w:p w:rsidR="00395771" w:rsidP="00395771" w:rsidRDefault="00395771" w14:paraId="7760D0D6" w14:textId="77777777">
      <w:pPr>
        <w:pStyle w:val="ListParagraph"/>
        <w:ind w:left="0"/>
        <w:rPr>
          <w:rFonts w:ascii="Times New Roman" w:hAnsi="Times New Roman" w:eastAsia="Times New Roman" w:cs="Times New Roman"/>
        </w:rPr>
      </w:pPr>
    </w:p>
    <w:p w:rsidR="00395771" w:rsidP="00395771" w:rsidRDefault="00395771" w14:paraId="5838913C" w14:textId="77777777">
      <w:pPr>
        <w:pStyle w:val="ListParagraph"/>
        <w:ind w:left="0"/>
        <w:rPr>
          <w:rFonts w:ascii="Times New Roman" w:hAnsi="Times New Roman" w:eastAsia="Times New Roman" w:cs="Times New Roman"/>
        </w:rPr>
      </w:pPr>
    </w:p>
    <w:p w:rsidR="00395771" w:rsidP="00395771" w:rsidRDefault="00395771" w14:paraId="0D288F6E" w14:textId="77777777">
      <w:pPr>
        <w:pStyle w:val="ListParagraph"/>
        <w:ind w:left="0"/>
        <w:rPr>
          <w:rFonts w:ascii="Times New Roman" w:hAnsi="Times New Roman" w:eastAsia="Times New Roman" w:cs="Times New Roman"/>
        </w:rPr>
      </w:pPr>
    </w:p>
    <w:p w:rsidR="00395771" w:rsidP="00395771" w:rsidRDefault="00395771" w14:paraId="68132043" w14:textId="77777777">
      <w:pPr>
        <w:pStyle w:val="ListParagraph"/>
        <w:ind w:left="0"/>
        <w:rPr>
          <w:rFonts w:ascii="Times New Roman" w:hAnsi="Times New Roman" w:eastAsia="Times New Roman" w:cs="Times New Roman"/>
        </w:rPr>
      </w:pPr>
    </w:p>
    <w:p w:rsidR="00395771" w:rsidP="00395771" w:rsidRDefault="00395771" w14:paraId="40C9981C" w14:textId="77777777">
      <w:pPr>
        <w:pStyle w:val="ListParagraph"/>
        <w:ind w:left="0"/>
        <w:rPr>
          <w:rFonts w:ascii="Times New Roman" w:hAnsi="Times New Roman" w:eastAsia="Times New Roman" w:cs="Times New Roman"/>
        </w:rPr>
      </w:pPr>
    </w:p>
    <w:p w:rsidR="00395771" w:rsidP="00395771" w:rsidRDefault="00395771" w14:paraId="10DD47FC" w14:textId="77777777">
      <w:pPr>
        <w:pStyle w:val="ListParagraph"/>
        <w:ind w:left="0"/>
        <w:rPr>
          <w:rFonts w:ascii="Times New Roman" w:hAnsi="Times New Roman" w:eastAsia="Times New Roman" w:cs="Times New Roman"/>
        </w:rPr>
      </w:pPr>
    </w:p>
    <w:p w:rsidR="00395771" w:rsidP="00395771" w:rsidRDefault="00395771" w14:paraId="141F51E9" w14:textId="77777777">
      <w:pPr>
        <w:pStyle w:val="ListParagraph"/>
        <w:ind w:left="0"/>
        <w:rPr>
          <w:rFonts w:ascii="Times New Roman" w:hAnsi="Times New Roman" w:eastAsia="Times New Roman" w:cs="Times New Roman"/>
        </w:rPr>
      </w:pPr>
    </w:p>
    <w:p w:rsidR="00395771" w:rsidP="00395771" w:rsidRDefault="00395771" w14:paraId="10961670" w14:textId="77777777">
      <w:pPr>
        <w:pStyle w:val="ListParagraph"/>
        <w:ind w:left="0"/>
        <w:rPr>
          <w:rFonts w:ascii="Times New Roman" w:hAnsi="Times New Roman" w:eastAsia="Times New Roman" w:cs="Times New Roman"/>
        </w:rPr>
      </w:pPr>
    </w:p>
    <w:p w:rsidR="00395771" w:rsidP="00395771" w:rsidRDefault="00395771" w14:paraId="68E78267" w14:textId="77777777">
      <w:pPr>
        <w:pStyle w:val="ListParagraph"/>
        <w:ind w:left="0"/>
        <w:rPr>
          <w:rFonts w:ascii="Times New Roman" w:hAnsi="Times New Roman" w:eastAsia="Times New Roman" w:cs="Times New Roman"/>
        </w:rPr>
      </w:pPr>
    </w:p>
    <w:p w:rsidR="00395771" w:rsidP="00395771" w:rsidRDefault="00395771" w14:paraId="1482A0B5" w14:textId="77777777">
      <w:pPr>
        <w:pStyle w:val="ListParagraph"/>
        <w:ind w:left="0"/>
        <w:rPr>
          <w:rFonts w:ascii="Times New Roman" w:hAnsi="Times New Roman" w:eastAsia="Times New Roman" w:cs="Times New Roman"/>
        </w:rPr>
      </w:pPr>
    </w:p>
    <w:p w:rsidR="00395771" w:rsidP="00395771" w:rsidRDefault="00395771" w14:paraId="725BF9D2" w14:textId="77777777">
      <w:pPr>
        <w:pStyle w:val="ListParagraph"/>
        <w:ind w:left="0"/>
        <w:rPr>
          <w:rFonts w:ascii="Times New Roman" w:hAnsi="Times New Roman" w:eastAsia="Times New Roman" w:cs="Times New Roman"/>
        </w:rPr>
      </w:pPr>
    </w:p>
    <w:p w:rsidR="00395771" w:rsidP="00395771" w:rsidRDefault="00395771" w14:paraId="4D8BE4B9" w14:textId="77777777">
      <w:pPr>
        <w:pStyle w:val="ListParagraph"/>
        <w:ind w:left="0"/>
        <w:rPr>
          <w:rFonts w:ascii="Times New Roman" w:hAnsi="Times New Roman" w:eastAsia="Times New Roman" w:cs="Times New Roman"/>
        </w:rPr>
      </w:pPr>
    </w:p>
    <w:p w:rsidRPr="00157DBA" w:rsidR="00395771" w:rsidP="00395771" w:rsidRDefault="00395771" w14:paraId="0AD27BBB" w14:textId="77777777">
      <w:pPr>
        <w:pStyle w:val="ListParagraph"/>
        <w:ind w:left="0"/>
        <w:rPr>
          <w:rFonts w:ascii="Times New Roman" w:hAnsi="Times New Roman" w:eastAsia="Times New Roman" w:cs="Times New Roman"/>
        </w:rPr>
      </w:pPr>
      <w:r>
        <w:rPr>
          <w:rFonts w:ascii="Times New Roman" w:hAnsi="Times New Roman" w:eastAsia="Times New Roman" w:cs="Times New Roman"/>
        </w:rPr>
        <w:t>“</w:t>
      </w:r>
      <w:r w:rsidRPr="00157DBA">
        <w:rPr>
          <w:rFonts w:ascii="Times New Roman" w:hAnsi="Times New Roman" w:eastAsia="Times New Roman" w:cs="Times New Roman"/>
        </w:rPr>
        <w:t>PCL incorporates methods for the initial alignment of point</w:t>
      </w:r>
      <w:r>
        <w:rPr>
          <w:rFonts w:ascii="Times New Roman" w:hAnsi="Times New Roman" w:eastAsia="Times New Roman" w:cs="Times New Roman"/>
        </w:rPr>
        <w:t xml:space="preserve"> </w:t>
      </w:r>
      <w:r w:rsidRPr="00157DBA">
        <w:rPr>
          <w:rFonts w:ascii="Times New Roman" w:hAnsi="Times New Roman" w:eastAsia="Times New Roman" w:cs="Times New Roman"/>
        </w:rPr>
        <w:t>clouds using a variety of local shape feature descriptors as well</w:t>
      </w:r>
      <w:r>
        <w:rPr>
          <w:rFonts w:ascii="Times New Roman" w:hAnsi="Times New Roman" w:eastAsia="Times New Roman" w:cs="Times New Roman"/>
        </w:rPr>
        <w:t xml:space="preserve"> </w:t>
      </w:r>
      <w:r w:rsidRPr="00157DBA">
        <w:rPr>
          <w:rFonts w:ascii="Times New Roman" w:hAnsi="Times New Roman" w:eastAsia="Times New Roman" w:cs="Times New Roman"/>
        </w:rPr>
        <w:t>as for refining initial alignments using different variants of the</w:t>
      </w:r>
      <w:r>
        <w:rPr>
          <w:rFonts w:ascii="Times New Roman" w:hAnsi="Times New Roman" w:eastAsia="Times New Roman" w:cs="Times New Roman"/>
        </w:rPr>
        <w:t xml:space="preserve"> </w:t>
      </w:r>
      <w:r w:rsidRPr="00157DBA">
        <w:rPr>
          <w:rFonts w:ascii="Times New Roman" w:hAnsi="Times New Roman" w:eastAsia="Times New Roman" w:cs="Times New Roman"/>
        </w:rPr>
        <w:t>well-known Iterative Closest Point (ICP) algorithm</w:t>
      </w:r>
      <w:r>
        <w:rPr>
          <w:rFonts w:ascii="Times New Roman" w:hAnsi="Times New Roman" w:eastAsia="Times New Roman" w:cs="Times New Roman"/>
        </w:rPr>
        <w:t>.” [6]</w:t>
      </w:r>
    </w:p>
    <w:p w:rsidR="00395771" w:rsidP="00395771" w:rsidRDefault="00395771" w14:paraId="47E16556" w14:textId="77777777">
      <w:pPr>
        <w:rPr>
          <w:rFonts w:ascii="Times New Roman" w:hAnsi="Times New Roman" w:eastAsia="Times New Roman" w:cs="Times New Roman"/>
        </w:rPr>
      </w:pPr>
      <w:proofErr w:type="spellStart"/>
      <w:r>
        <w:rPr>
          <w:rFonts w:ascii="Times New Roman" w:hAnsi="Times New Roman" w:eastAsia="Times New Roman" w:cs="Times New Roman"/>
        </w:rPr>
        <w:t>Registraction</w:t>
      </w:r>
      <w:proofErr w:type="spellEnd"/>
      <w:r>
        <w:rPr>
          <w:rFonts w:ascii="Times New Roman" w:hAnsi="Times New Roman" w:eastAsia="Times New Roman" w:cs="Times New Roman"/>
        </w:rPr>
        <w:t xml:space="preserve"> (ICP or TEASER): The registration stage is required for the alignment of two or more </w:t>
      </w:r>
      <w:proofErr w:type="spellStart"/>
      <w:r>
        <w:rPr>
          <w:rFonts w:ascii="Times New Roman" w:hAnsi="Times New Roman" w:eastAsia="Times New Roman" w:cs="Times New Roman"/>
        </w:rPr>
        <w:t>pointcloud</w:t>
      </w:r>
      <w:proofErr w:type="spellEnd"/>
      <w:r>
        <w:rPr>
          <w:rFonts w:ascii="Times New Roman" w:hAnsi="Times New Roman" w:eastAsia="Times New Roman" w:cs="Times New Roman"/>
        </w:rPr>
        <w:t xml:space="preserve"> sets by finding the relative position and orientation between views in a global coordinate frame, iteratively aligning the point clouds such that processing stages such as segmentation can be applied. In this paper, registration of two </w:t>
      </w:r>
      <w:proofErr w:type="spellStart"/>
      <w:r>
        <w:rPr>
          <w:rFonts w:ascii="Times New Roman" w:hAnsi="Times New Roman" w:eastAsia="Times New Roman" w:cs="Times New Roman"/>
        </w:rPr>
        <w:t>pointclouds</w:t>
      </w:r>
      <w:proofErr w:type="spellEnd"/>
      <w:r>
        <w:rPr>
          <w:rFonts w:ascii="Times New Roman" w:hAnsi="Times New Roman" w:eastAsia="Times New Roman" w:cs="Times New Roman"/>
        </w:rPr>
        <w:t xml:space="preserve"> is carried out by the classical variant of Iterative Closest Point (ICP). </w:t>
      </w:r>
    </w:p>
    <w:p w:rsidRPr="00E6091A" w:rsidR="00395771" w:rsidP="00395771" w:rsidRDefault="00395771" w14:paraId="2CF97B1F" w14:textId="77777777">
      <w:pPr>
        <w:rPr>
          <w:rFonts w:ascii="Times New Roman" w:hAnsi="Times New Roman" w:eastAsia="Times New Roman" w:cs="Times New Roman"/>
        </w:rPr>
      </w:pPr>
      <w:r>
        <w:rPr>
          <w:rFonts w:ascii="Times New Roman" w:hAnsi="Times New Roman" w:eastAsia="Times New Roman" w:cs="Times New Roman"/>
        </w:rPr>
        <w:t>“</w:t>
      </w:r>
      <w:r w:rsidRPr="00E6091A">
        <w:rPr>
          <w:rFonts w:ascii="Times New Roman" w:hAnsi="Times New Roman" w:eastAsia="Times New Roman" w:cs="Times New Roman"/>
        </w:rPr>
        <w:t xml:space="preserve">Due to the non-convexity of the optimization, </w:t>
      </w:r>
      <w:proofErr w:type="spellStart"/>
      <w:r w:rsidRPr="00E6091A">
        <w:rPr>
          <w:rFonts w:ascii="Times New Roman" w:hAnsi="Times New Roman" w:eastAsia="Times New Roman" w:cs="Times New Roman"/>
        </w:rPr>
        <w:t>ICPbased</w:t>
      </w:r>
      <w:proofErr w:type="spellEnd"/>
      <w:r w:rsidRPr="00E6091A">
        <w:rPr>
          <w:rFonts w:ascii="Times New Roman" w:hAnsi="Times New Roman" w:eastAsia="Times New Roman" w:cs="Times New Roman"/>
        </w:rPr>
        <w:t xml:space="preserve"> approaches require initialization with a rough initial</w:t>
      </w:r>
      <w:r>
        <w:rPr>
          <w:rFonts w:ascii="Times New Roman" w:hAnsi="Times New Roman" w:eastAsia="Times New Roman" w:cs="Times New Roman"/>
        </w:rPr>
        <w:t xml:space="preserve"> </w:t>
      </w:r>
      <w:r w:rsidRPr="00E6091A">
        <w:rPr>
          <w:rFonts w:ascii="Times New Roman" w:hAnsi="Times New Roman" w:eastAsia="Times New Roman" w:cs="Times New Roman"/>
        </w:rPr>
        <w:t>transformation in order to increase the chance of ending up</w:t>
      </w:r>
      <w:r>
        <w:rPr>
          <w:rFonts w:ascii="Times New Roman" w:hAnsi="Times New Roman" w:eastAsia="Times New Roman" w:cs="Times New Roman"/>
        </w:rPr>
        <w:t xml:space="preserve"> </w:t>
      </w:r>
      <w:r w:rsidRPr="00E6091A">
        <w:rPr>
          <w:rFonts w:ascii="Times New Roman" w:hAnsi="Times New Roman" w:eastAsia="Times New Roman" w:cs="Times New Roman"/>
        </w:rPr>
        <w:t>with a successful alignment. Good initialization also speeds</w:t>
      </w:r>
      <w:r>
        <w:rPr>
          <w:rFonts w:ascii="Times New Roman" w:hAnsi="Times New Roman" w:eastAsia="Times New Roman" w:cs="Times New Roman"/>
        </w:rPr>
        <w:t xml:space="preserve"> </w:t>
      </w:r>
      <w:r w:rsidRPr="00E6091A">
        <w:rPr>
          <w:rFonts w:ascii="Times New Roman" w:hAnsi="Times New Roman" w:eastAsia="Times New Roman" w:cs="Times New Roman"/>
        </w:rPr>
        <w:t>up their convergence.</w:t>
      </w:r>
      <w:r>
        <w:rPr>
          <w:rFonts w:ascii="Times New Roman" w:hAnsi="Times New Roman" w:eastAsia="Times New Roman" w:cs="Times New Roman"/>
        </w:rPr>
        <w:t>” [6]</w:t>
      </w:r>
    </w:p>
    <w:p w:rsidRPr="00E6091A" w:rsidR="00395771" w:rsidP="00395771" w:rsidRDefault="00395771" w14:paraId="79F516CB" w14:textId="77777777">
      <w:pPr>
        <w:rPr>
          <w:rFonts w:ascii="Times New Roman" w:hAnsi="Times New Roman" w:eastAsia="Times New Roman" w:cs="Times New Roman"/>
        </w:rPr>
      </w:pPr>
    </w:p>
    <w:p w:rsidR="00395771" w:rsidP="00395771" w:rsidRDefault="00395771" w14:paraId="4A787556" w14:textId="77777777">
      <w:pPr>
        <w:rPr>
          <w:rFonts w:ascii="Times New Roman" w:hAnsi="Times New Roman" w:eastAsia="Times New Roman" w:cs="Times New Roman"/>
        </w:rPr>
      </w:pPr>
    </w:p>
    <w:p w:rsidR="00395771" w:rsidP="00395771" w:rsidRDefault="00395771" w14:paraId="0A3A4D5F" w14:textId="77777777">
      <w:pPr>
        <w:rPr>
          <w:rFonts w:ascii="Times New Roman" w:hAnsi="Times New Roman" w:eastAsia="Times New Roman" w:cs="Times New Roman"/>
        </w:rPr>
      </w:pPr>
    </w:p>
    <w:p w:rsidR="00395771" w:rsidP="00395771" w:rsidRDefault="00395771" w14:paraId="79B6E2EA" w14:textId="77777777">
      <w:pPr>
        <w:rPr>
          <w:rFonts w:ascii="Times New Roman" w:hAnsi="Times New Roman" w:eastAsia="Times New Roman" w:cs="Times New Roman"/>
        </w:rPr>
      </w:pPr>
    </w:p>
    <w:p w:rsidR="00395771" w:rsidP="00395771" w:rsidRDefault="00395771" w14:paraId="782C2E0E" w14:textId="77777777">
      <w:pPr>
        <w:rPr>
          <w:rFonts w:ascii="Times New Roman" w:hAnsi="Times New Roman" w:eastAsia="Times New Roman" w:cs="Times New Roman"/>
        </w:rPr>
      </w:pPr>
    </w:p>
    <w:p w:rsidR="00395771" w:rsidP="00395771" w:rsidRDefault="00395771" w14:paraId="51EFC373" w14:textId="77777777">
      <w:pPr>
        <w:rPr>
          <w:rFonts w:ascii="Times New Roman" w:hAnsi="Times New Roman" w:eastAsia="Times New Roman" w:cs="Times New Roman"/>
        </w:rPr>
      </w:pPr>
    </w:p>
    <w:p w:rsidR="00395771" w:rsidP="00395771" w:rsidRDefault="00395771" w14:paraId="7629F00F" w14:textId="77777777">
      <w:pPr>
        <w:rPr>
          <w:rFonts w:ascii="Times New Roman" w:hAnsi="Times New Roman" w:eastAsia="Times New Roman" w:cs="Times New Roman"/>
        </w:rPr>
      </w:pPr>
    </w:p>
    <w:p w:rsidR="00395771" w:rsidP="00395771" w:rsidRDefault="00395771" w14:paraId="41EB751F" w14:textId="77777777">
      <w:pPr>
        <w:rPr>
          <w:rFonts w:ascii="Times New Roman" w:hAnsi="Times New Roman" w:eastAsia="Times New Roman" w:cs="Times New Roman"/>
        </w:rPr>
      </w:pPr>
    </w:p>
    <w:p w:rsidR="00395771" w:rsidP="00395771" w:rsidRDefault="00395771" w14:paraId="00F901E7" w14:textId="77777777">
      <w:pPr>
        <w:rPr>
          <w:rFonts w:ascii="Times New Roman" w:hAnsi="Times New Roman" w:eastAsia="Times New Roman" w:cs="Times New Roman"/>
        </w:rPr>
      </w:pPr>
    </w:p>
    <w:p w:rsidR="00395771" w:rsidP="00395771" w:rsidRDefault="00395771" w14:paraId="6BCAB403" w14:textId="77777777">
      <w:pPr>
        <w:rPr>
          <w:rFonts w:ascii="Times New Roman" w:hAnsi="Times New Roman" w:eastAsia="Times New Roman" w:cs="Times New Roman"/>
        </w:rPr>
      </w:pPr>
    </w:p>
    <w:p w:rsidR="00395771" w:rsidP="00395771" w:rsidRDefault="00395771" w14:paraId="5A68C0AA" w14:textId="77777777">
      <w:pPr>
        <w:rPr>
          <w:rFonts w:ascii="Times New Roman" w:hAnsi="Times New Roman" w:eastAsia="Times New Roman" w:cs="Times New Roman"/>
        </w:rPr>
      </w:pPr>
    </w:p>
    <w:p w:rsidR="00395771" w:rsidP="00395771" w:rsidRDefault="00395771" w14:paraId="7FB41C96" w14:textId="77777777">
      <w:pPr>
        <w:rPr>
          <w:rFonts w:ascii="Times New Roman" w:hAnsi="Times New Roman" w:eastAsia="Times New Roman" w:cs="Times New Roman"/>
        </w:rPr>
      </w:pPr>
    </w:p>
    <w:p w:rsidR="00395771" w:rsidP="00395771" w:rsidRDefault="00395771" w14:paraId="3BB996BC" w14:textId="77777777">
      <w:pPr>
        <w:rPr>
          <w:rFonts w:ascii="Times New Roman" w:hAnsi="Times New Roman" w:eastAsia="Times New Roman" w:cs="Times New Roman"/>
        </w:rPr>
      </w:pPr>
    </w:p>
    <w:p w:rsidR="00395771" w:rsidP="00395771" w:rsidRDefault="00395771" w14:paraId="59D88808" w14:textId="77777777">
      <w:pPr>
        <w:rPr>
          <w:rFonts w:ascii="Times New Roman" w:hAnsi="Times New Roman" w:eastAsia="Times New Roman" w:cs="Times New Roman"/>
        </w:rPr>
      </w:pPr>
    </w:p>
    <w:p w:rsidR="00395771" w:rsidP="00395771" w:rsidRDefault="00395771" w14:paraId="62E77DA9" w14:textId="77777777">
      <w:pPr>
        <w:pStyle w:val="ListParagraph"/>
        <w:ind w:left="0"/>
        <w:rPr>
          <w:rFonts w:ascii="Times New Roman" w:hAnsi="Times New Roman" w:eastAsia="Times New Roman" w:cs="Times New Roman"/>
          <w:u w:val="single"/>
        </w:rPr>
      </w:pPr>
    </w:p>
    <w:p w:rsidRPr="001A1A4A" w:rsidR="00395771" w:rsidP="00395771" w:rsidRDefault="00395771" w14:paraId="65CCA5AB" w14:textId="77777777">
      <w:pPr>
        <w:pStyle w:val="ListParagraph"/>
        <w:ind w:left="0"/>
        <w:rPr>
          <w:rFonts w:ascii="Times New Roman" w:hAnsi="Times New Roman" w:eastAsia="Times New Roman" w:cs="Times New Roman"/>
          <w:u w:val="single"/>
        </w:rPr>
      </w:pPr>
      <w:r w:rsidRPr="5003E31F">
        <w:rPr>
          <w:rFonts w:ascii="Times New Roman" w:hAnsi="Times New Roman" w:eastAsia="Times New Roman" w:cs="Times New Roman"/>
          <w:u w:val="single"/>
        </w:rPr>
        <w:lastRenderedPageBreak/>
        <w:t>General Notes</w:t>
      </w:r>
    </w:p>
    <w:p w:rsidR="00395771" w:rsidP="00395771" w:rsidRDefault="00395771" w14:paraId="76FC72D3" w14:textId="77777777">
      <w:pPr>
        <w:pStyle w:val="ListParagraph"/>
        <w:ind w:left="0"/>
        <w:rPr>
          <w:rFonts w:ascii="Times New Roman" w:hAnsi="Times New Roman" w:eastAsia="Times New Roman" w:cs="Times New Roman"/>
        </w:rPr>
      </w:pPr>
    </w:p>
    <w:p w:rsidR="00395771" w:rsidP="00395771" w:rsidRDefault="00395771" w14:paraId="4DCE0376" w14:textId="77777777">
      <w:pPr>
        <w:pStyle w:val="ListParagraph"/>
        <w:numPr>
          <w:ilvl w:val="0"/>
          <w:numId w:val="5"/>
        </w:numPr>
        <w:rPr>
          <w:rFonts w:ascii="Times New Roman" w:hAnsi="Times New Roman" w:eastAsia="Times New Roman" w:cs="Times New Roman"/>
        </w:rPr>
      </w:pPr>
      <w:r w:rsidRPr="5003E31F">
        <w:rPr>
          <w:rFonts w:ascii="Times New Roman" w:hAnsi="Times New Roman" w:eastAsia="Times New Roman" w:cs="Times New Roman"/>
        </w:rPr>
        <w:t xml:space="preserve">This approach provides a benefit over classical online seam tracking in that it does not require measuring the joint itself. </w:t>
      </w:r>
    </w:p>
    <w:p w:rsidR="00395771" w:rsidP="00395771" w:rsidRDefault="00395771" w14:paraId="7367949D" w14:textId="77777777">
      <w:pPr>
        <w:pStyle w:val="ListParagraph"/>
        <w:rPr>
          <w:rFonts w:ascii="Times New Roman" w:hAnsi="Times New Roman" w:eastAsia="Times New Roman" w:cs="Times New Roman"/>
        </w:rPr>
      </w:pPr>
    </w:p>
    <w:p w:rsidR="00395771" w:rsidP="00395771" w:rsidRDefault="00395771" w14:paraId="67BD4790" w14:textId="77777777">
      <w:pPr>
        <w:pStyle w:val="ListParagraph"/>
        <w:numPr>
          <w:ilvl w:val="0"/>
          <w:numId w:val="5"/>
        </w:numPr>
        <w:rPr>
          <w:rFonts w:ascii="Times New Roman" w:hAnsi="Times New Roman" w:eastAsia="Times New Roman" w:cs="Times New Roman"/>
        </w:rPr>
      </w:pPr>
      <w:r w:rsidRPr="5003E31F">
        <w:rPr>
          <w:rFonts w:ascii="Times New Roman" w:hAnsi="Times New Roman" w:eastAsia="Times New Roman" w:cs="Times New Roman"/>
        </w:rPr>
        <w:t xml:space="preserve">It is important to distinguish between ‘assembly variations’ and ‘form variations’ </w:t>
      </w:r>
    </w:p>
    <w:p w:rsidR="00395771" w:rsidP="00395771" w:rsidRDefault="00395771" w14:paraId="636F5B51" w14:textId="77777777">
      <w:pPr>
        <w:pStyle w:val="ListParagraph"/>
        <w:rPr>
          <w:rFonts w:ascii="Times New Roman" w:hAnsi="Times New Roman" w:eastAsia="Times New Roman" w:cs="Times New Roman"/>
        </w:rPr>
      </w:pPr>
    </w:p>
    <w:p w:rsidR="00395771" w:rsidP="00395771" w:rsidRDefault="00395771" w14:paraId="420F23DE" w14:textId="77777777">
      <w:pPr>
        <w:pStyle w:val="ListParagraph"/>
        <w:numPr>
          <w:ilvl w:val="0"/>
          <w:numId w:val="5"/>
        </w:numPr>
        <w:rPr>
          <w:rFonts w:ascii="Times New Roman" w:hAnsi="Times New Roman" w:eastAsia="Times New Roman" w:cs="Times New Roman"/>
        </w:rPr>
      </w:pPr>
      <w:r w:rsidRPr="5003E31F">
        <w:rPr>
          <w:rFonts w:ascii="Times New Roman" w:hAnsi="Times New Roman" w:eastAsia="Times New Roman" w:cs="Times New Roman"/>
        </w:rPr>
        <w:t>This process could be extended and used to check for unacceptable workpiece geometries and or relative placement.</w:t>
      </w:r>
    </w:p>
    <w:p w:rsidR="00395771" w:rsidP="00395771" w:rsidRDefault="00395771" w14:paraId="59DFD5A3" w14:textId="77777777">
      <w:pPr>
        <w:pStyle w:val="ListParagraph"/>
        <w:rPr>
          <w:rFonts w:ascii="Times New Roman" w:hAnsi="Times New Roman" w:eastAsia="Times New Roman" w:cs="Times New Roman"/>
        </w:rPr>
      </w:pPr>
    </w:p>
    <w:p w:rsidR="00395771" w:rsidP="00395771" w:rsidRDefault="00395771" w14:paraId="7B13ADD2" w14:textId="77777777">
      <w:pPr>
        <w:pStyle w:val="ListParagraph"/>
        <w:rPr>
          <w:rFonts w:ascii="Times New Roman" w:hAnsi="Times New Roman" w:eastAsia="Times New Roman" w:cs="Times New Roman"/>
        </w:rPr>
      </w:pPr>
    </w:p>
    <w:p w:rsidR="00395771" w:rsidP="00395771" w:rsidRDefault="00395771" w14:paraId="3D0048CD" w14:textId="77777777">
      <w:pPr>
        <w:pStyle w:val="ListParagraph"/>
        <w:numPr>
          <w:ilvl w:val="0"/>
          <w:numId w:val="5"/>
        </w:numPr>
        <w:rPr>
          <w:rFonts w:ascii="Times New Roman" w:hAnsi="Times New Roman" w:eastAsia="Times New Roman" w:cs="Times New Roman"/>
        </w:rPr>
      </w:pPr>
      <w:r w:rsidRPr="5003E31F">
        <w:rPr>
          <w:rFonts w:ascii="Times New Roman" w:hAnsi="Times New Roman" w:eastAsia="Times New Roman" w:cs="Times New Roman"/>
        </w:rPr>
        <w:t xml:space="preserve">The ability to locate objects in the working environment could also be used to assist the operator in workpiece placement as in [] where a laser projector is used to provide a visual guide for manual placement of the workpiece prior to weldment. </w:t>
      </w:r>
    </w:p>
    <w:p w:rsidR="00395771" w:rsidP="00395771" w:rsidRDefault="00395771" w14:paraId="4EF5AF85" w14:textId="77777777">
      <w:pPr>
        <w:pStyle w:val="ListParagraph"/>
        <w:rPr>
          <w:rFonts w:ascii="Times New Roman" w:hAnsi="Times New Roman" w:eastAsia="Times New Roman" w:cs="Times New Roman"/>
        </w:rPr>
      </w:pPr>
    </w:p>
    <w:p w:rsidRPr="00E04B5B" w:rsidR="00395771" w:rsidP="00395771" w:rsidRDefault="00395771" w14:paraId="425B735C" w14:textId="77777777">
      <w:pPr>
        <w:pStyle w:val="ListParagraph"/>
        <w:numPr>
          <w:ilvl w:val="0"/>
          <w:numId w:val="5"/>
        </w:numPr>
        <w:rPr>
          <w:rFonts w:ascii="Times New Roman" w:hAnsi="Times New Roman" w:eastAsia="Times New Roman" w:cs="Times New Roman"/>
        </w:rPr>
      </w:pPr>
      <w:r w:rsidRPr="5003E31F">
        <w:rPr>
          <w:rFonts w:ascii="Times New Roman" w:hAnsi="Times New Roman" w:eastAsia="Times New Roman" w:cs="Times New Roman"/>
        </w:rPr>
        <w:t>The group at ‘Fraunhofer’ then uses the transformations to update the reference models…</w:t>
      </w:r>
    </w:p>
    <w:p w:rsidRPr="00E04B5B" w:rsidR="00395771" w:rsidP="00395771" w:rsidRDefault="00395771" w14:paraId="4965556E" w14:textId="77777777">
      <w:pPr>
        <w:pStyle w:val="ListParagraph"/>
        <w:rPr>
          <w:rFonts w:ascii="Times New Roman" w:hAnsi="Times New Roman" w:eastAsia="Times New Roman" w:cs="Times New Roman"/>
        </w:rPr>
      </w:pPr>
    </w:p>
    <w:p w:rsidRPr="00E04B5B" w:rsidR="00395771" w:rsidP="00395771" w:rsidRDefault="00395771" w14:paraId="4F8B41F7" w14:textId="77777777">
      <w:pPr>
        <w:pStyle w:val="ListParagraph"/>
        <w:numPr>
          <w:ilvl w:val="0"/>
          <w:numId w:val="5"/>
        </w:numPr>
        <w:rPr>
          <w:rFonts w:ascii="Times New Roman" w:hAnsi="Times New Roman" w:eastAsia="Times New Roman" w:cs="Times New Roman"/>
        </w:rPr>
      </w:pPr>
      <w:r w:rsidRPr="5003E31F">
        <w:rPr>
          <w:rFonts w:ascii="Times New Roman" w:hAnsi="Times New Roman" w:eastAsia="Times New Roman" w:cs="Times New Roman"/>
        </w:rPr>
        <w:t xml:space="preserve">Rajaraman Dawson-Haggerty Shimada </w:t>
      </w:r>
      <w:proofErr w:type="spellStart"/>
      <w:r w:rsidRPr="5003E31F">
        <w:rPr>
          <w:rFonts w:ascii="Times New Roman" w:hAnsi="Times New Roman" w:eastAsia="Times New Roman" w:cs="Times New Roman"/>
        </w:rPr>
        <w:t>Bourne</w:t>
      </w:r>
      <w:proofErr w:type="spellEnd"/>
      <w:r w:rsidRPr="5003E31F">
        <w:rPr>
          <w:rFonts w:ascii="Times New Roman" w:hAnsi="Times New Roman" w:eastAsia="Times New Roman" w:cs="Times New Roman"/>
        </w:rPr>
        <w:t xml:space="preserve"> use a ‘laser projector’ to help the operator in ‘placement’ of the </w:t>
      </w:r>
      <w:proofErr w:type="spellStart"/>
      <w:r w:rsidRPr="5003E31F">
        <w:rPr>
          <w:rFonts w:ascii="Times New Roman" w:hAnsi="Times New Roman" w:eastAsia="Times New Roman" w:cs="Times New Roman"/>
        </w:rPr>
        <w:t>workpeice</w:t>
      </w:r>
      <w:proofErr w:type="spellEnd"/>
      <w:r w:rsidRPr="5003E31F">
        <w:rPr>
          <w:rFonts w:ascii="Times New Roman" w:hAnsi="Times New Roman" w:eastAsia="Times New Roman" w:cs="Times New Roman"/>
        </w:rPr>
        <w:t>. ‘robot guided placement procedure’ + ‘3d sensing for preplanned tool paths’</w:t>
      </w:r>
    </w:p>
    <w:p w:rsidR="00395771" w:rsidP="00395771" w:rsidRDefault="00395771" w14:paraId="2C6E74E0" w14:textId="77777777">
      <w:pPr>
        <w:rPr>
          <w:rFonts w:ascii="Times New Roman" w:hAnsi="Times New Roman" w:eastAsia="Times New Roman" w:cs="Times New Roman"/>
        </w:rPr>
      </w:pPr>
    </w:p>
    <w:p w:rsidR="00395771" w:rsidP="00395771" w:rsidRDefault="00395771" w14:paraId="24868E8B" w14:textId="77777777">
      <w:pPr>
        <w:rPr>
          <w:rFonts w:ascii="Times New Roman" w:hAnsi="Times New Roman" w:eastAsia="Times New Roman" w:cs="Times New Roman"/>
        </w:rPr>
      </w:pPr>
    </w:p>
    <w:p w:rsidR="00395771" w:rsidP="00395771" w:rsidRDefault="00395771" w14:paraId="591723D1" w14:textId="77777777">
      <w:pPr>
        <w:rPr>
          <w:rFonts w:ascii="Times New Roman" w:hAnsi="Times New Roman" w:eastAsia="Times New Roman" w:cs="Times New Roman"/>
        </w:rPr>
      </w:pPr>
    </w:p>
    <w:p w:rsidR="00395771" w:rsidP="00395771" w:rsidRDefault="00395771" w14:paraId="67C5E10A" w14:textId="77777777">
      <w:pPr>
        <w:rPr>
          <w:rFonts w:ascii="Times New Roman" w:hAnsi="Times New Roman" w:eastAsia="Times New Roman" w:cs="Times New Roman"/>
        </w:rPr>
      </w:pPr>
    </w:p>
    <w:p w:rsidR="00395771" w:rsidP="00395771" w:rsidRDefault="00395771" w14:paraId="2D572DDA" w14:textId="77777777">
      <w:pPr>
        <w:rPr>
          <w:rFonts w:ascii="Times New Roman" w:hAnsi="Times New Roman" w:eastAsia="Times New Roman" w:cs="Times New Roman"/>
        </w:rPr>
      </w:pPr>
    </w:p>
    <w:p w:rsidR="00395771" w:rsidP="00395771" w:rsidRDefault="00395771" w14:paraId="0486C948" w14:textId="77777777">
      <w:pPr>
        <w:rPr>
          <w:rFonts w:ascii="Times New Roman" w:hAnsi="Times New Roman" w:eastAsia="Times New Roman" w:cs="Times New Roman"/>
        </w:rPr>
      </w:pPr>
    </w:p>
    <w:p w:rsidR="00395771" w:rsidP="00395771" w:rsidRDefault="00395771" w14:paraId="41E494C4" w14:textId="77777777">
      <w:pPr>
        <w:rPr>
          <w:rFonts w:ascii="Times New Roman" w:hAnsi="Times New Roman" w:eastAsia="Times New Roman" w:cs="Times New Roman"/>
        </w:rPr>
      </w:pPr>
    </w:p>
    <w:p w:rsidR="00395771" w:rsidP="00395771" w:rsidRDefault="00395771" w14:paraId="792BF339" w14:textId="77777777">
      <w:pPr>
        <w:rPr>
          <w:rFonts w:ascii="Times New Roman" w:hAnsi="Times New Roman" w:eastAsia="Times New Roman" w:cs="Times New Roman"/>
        </w:rPr>
      </w:pPr>
    </w:p>
    <w:p w:rsidR="00842C73" w:rsidP="00842C73" w:rsidRDefault="00842C73" w14:paraId="7C7687C3" w14:textId="77777777">
      <w:pPr>
        <w:rPr>
          <w:rFonts w:ascii="Times New Roman" w:hAnsi="Times New Roman" w:eastAsia="Times New Roman" w:cs="Times New Roman"/>
        </w:rPr>
      </w:pPr>
      <w:r w:rsidRPr="00157DBA">
        <w:rPr>
          <w:rFonts w:ascii="Times New Roman" w:hAnsi="Times New Roman" w:eastAsia="Times New Roman" w:cs="Times New Roman"/>
          <w:b/>
          <w:bCs/>
          <w:u w:val="single"/>
        </w:rPr>
        <w:t>Bibliography</w:t>
      </w:r>
      <w:r w:rsidRPr="65B59272">
        <w:rPr>
          <w:rFonts w:ascii="Times New Roman" w:hAnsi="Times New Roman" w:eastAsia="Times New Roman" w:cs="Times New Roman"/>
          <w:u w:val="single"/>
        </w:rPr>
        <w:t xml:space="preserve"> </w:t>
      </w:r>
      <w:r w:rsidRPr="65B59272">
        <w:rPr>
          <w:rFonts w:ascii="Times New Roman" w:hAnsi="Times New Roman" w:eastAsia="Times New Roman" w:cs="Times New Roman"/>
        </w:rPr>
        <w:t xml:space="preserve"> </w:t>
      </w:r>
    </w:p>
    <w:p w:rsidRPr="00FD2AD4" w:rsidR="00842C73" w:rsidP="00842C73" w:rsidRDefault="00842C73" w14:paraId="6A4343D1" w14:textId="77777777">
      <w:pPr>
        <w:rPr>
          <w:rFonts w:ascii="Times New Roman" w:hAnsi="Times New Roman" w:eastAsia="Times New Roman" w:cs="Times New Roman"/>
        </w:rPr>
      </w:pPr>
      <w:r w:rsidRPr="65B59272">
        <w:rPr>
          <w:rFonts w:ascii="Times New Roman" w:hAnsi="Times New Roman" w:eastAsia="Times New Roman" w:cs="Times New Roman"/>
        </w:rPr>
        <w:t>Numbered references are tied to notes, please do not change.</w:t>
      </w:r>
    </w:p>
    <w:p w:rsidR="00842C73" w:rsidP="00842C73" w:rsidRDefault="00842C73" w14:paraId="318D8C0F" w14:textId="77777777">
      <w:pPr>
        <w:rPr>
          <w:rFonts w:ascii="Times New Roman" w:hAnsi="Times New Roman" w:eastAsia="Times New Roman" w:cs="Times New Roman"/>
          <w:u w:val="single"/>
        </w:rPr>
      </w:pPr>
    </w:p>
    <w:p w:rsidR="00842C73" w:rsidP="00842C73" w:rsidRDefault="00842C73" w14:paraId="1E42DAD7" w14:textId="77777777">
      <w:pPr>
        <w:rPr>
          <w:rFonts w:ascii="Times New Roman" w:hAnsi="Times New Roman" w:eastAsia="Times New Roman" w:cs="Times New Roman"/>
        </w:rPr>
      </w:pPr>
      <w:r w:rsidRPr="65B59272">
        <w:rPr>
          <w:rFonts w:ascii="Times New Roman" w:hAnsi="Times New Roman" w:eastAsia="Times New Roman" w:cs="Times New Roman"/>
        </w:rPr>
        <w:t xml:space="preserve">[1] Segal, A. V., </w:t>
      </w:r>
      <w:proofErr w:type="spellStart"/>
      <w:r w:rsidRPr="65B59272">
        <w:rPr>
          <w:rFonts w:ascii="Times New Roman" w:hAnsi="Times New Roman" w:eastAsia="Times New Roman" w:cs="Times New Roman"/>
        </w:rPr>
        <w:t>Haehnel</w:t>
      </w:r>
      <w:proofErr w:type="spellEnd"/>
      <w:r w:rsidRPr="65B59272">
        <w:rPr>
          <w:rFonts w:ascii="Times New Roman" w:hAnsi="Times New Roman" w:eastAsia="Times New Roman" w:cs="Times New Roman"/>
        </w:rPr>
        <w:t xml:space="preserve">, D., and </w:t>
      </w:r>
      <w:proofErr w:type="spellStart"/>
      <w:r w:rsidRPr="65B59272">
        <w:rPr>
          <w:rFonts w:ascii="Times New Roman" w:hAnsi="Times New Roman" w:eastAsia="Times New Roman" w:cs="Times New Roman"/>
        </w:rPr>
        <w:t>Thrun</w:t>
      </w:r>
      <w:proofErr w:type="spellEnd"/>
      <w:r w:rsidRPr="65B59272">
        <w:rPr>
          <w:rFonts w:ascii="Times New Roman" w:hAnsi="Times New Roman" w:eastAsia="Times New Roman" w:cs="Times New Roman"/>
        </w:rPr>
        <w:t>, S., 2010, “Generalized-ICP,” Robotics: Science and Systems.</w:t>
      </w:r>
    </w:p>
    <w:p w:rsidRPr="00157DBA" w:rsidR="00842C73" w:rsidP="00842C73" w:rsidRDefault="00842C73" w14:paraId="05D23736" w14:textId="77777777">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rsidRPr="0060077C" w:rsidR="00842C73" w:rsidP="00842C73" w:rsidRDefault="00842C73" w14:paraId="6C9CC292" w14:textId="77777777">
      <w:pPr>
        <w:rPr>
          <w:rFonts w:ascii="Times New Roman" w:hAnsi="Times New Roman" w:eastAsia="Times New Roman" w:cs="Times New Roman"/>
        </w:rPr>
      </w:pPr>
      <w:r w:rsidRPr="65B59272">
        <w:rPr>
          <w:rFonts w:ascii="Times New Roman" w:hAnsi="Times New Roman" w:eastAsia="Times New Roman" w:cs="Times New Roman"/>
        </w:rPr>
        <w:t>[4] Zhang, J., Yao, Y., &amp; Deng, B. (2021). Fast and Robust Iterative Closest Point. IEEE Transactions on Pattern Analysis and Machine Intelligence.</w:t>
      </w:r>
    </w:p>
    <w:p w:rsidR="00842C73" w:rsidP="00842C73" w:rsidRDefault="00842C73" w14:paraId="54E13E78" w14:textId="77777777">
      <w:pPr>
        <w:rPr>
          <w:rFonts w:ascii="Times New Roman" w:hAnsi="Times New Roman" w:eastAsia="Times New Roman" w:cs="Times New Roman"/>
        </w:rPr>
      </w:pPr>
      <w:r>
        <w:rPr>
          <w:rFonts w:ascii="Times New Roman" w:hAnsi="Times New Roman" w:eastAsia="Times New Roman" w:cs="Times New Roman"/>
        </w:rPr>
        <w:t>[5]</w:t>
      </w:r>
      <w:r w:rsidRPr="00157DBA">
        <w:rPr>
          <w:rFonts w:ascii="Times New Roman" w:hAnsi="Times New Roman" w:eastAsia="Times New Roman" w:cs="Times New Roman"/>
        </w:rPr>
        <w:t xml:space="preserve"> </w:t>
      </w:r>
      <w:proofErr w:type="spellStart"/>
      <w:r w:rsidRPr="00157DBA">
        <w:rPr>
          <w:rFonts w:ascii="Times New Roman" w:hAnsi="Times New Roman" w:eastAsia="Times New Roman" w:cs="Times New Roman"/>
        </w:rPr>
        <w:t>Rusu</w:t>
      </w:r>
      <w:proofErr w:type="spellEnd"/>
      <w:r w:rsidRPr="00157DBA">
        <w:rPr>
          <w:rFonts w:ascii="Times New Roman" w:hAnsi="Times New Roman" w:eastAsia="Times New Roman" w:cs="Times New Roman"/>
        </w:rPr>
        <w:t>, R. B., and Cousins, S., 2011, “3D Is Here: Point Cloud Library (PCL),” Proceedings - IEEE International Conference on Robotics and Automation.</w:t>
      </w:r>
    </w:p>
    <w:p w:rsidR="00842C73" w:rsidP="00842C73" w:rsidRDefault="00842C73" w14:paraId="60265CEE" w14:textId="77777777">
      <w:r>
        <w:rPr>
          <w:rFonts w:ascii="Times New Roman" w:hAnsi="Times New Roman" w:eastAsia="Times New Roman" w:cs="Times New Roman"/>
        </w:rPr>
        <w:lastRenderedPageBreak/>
        <w:t xml:space="preserve">[6] </w:t>
      </w:r>
      <w:r>
        <w:t xml:space="preserve">Zhao, H., </w:t>
      </w:r>
      <w:proofErr w:type="spellStart"/>
      <w:r>
        <w:t>Anwer</w:t>
      </w:r>
      <w:proofErr w:type="spellEnd"/>
      <w:r>
        <w:t xml:space="preserve">, N., et. Al., 2016, “Registration with the Point Cloud Library PCL,” IEEE Int. Conf. </w:t>
      </w:r>
      <w:proofErr w:type="spellStart"/>
      <w:r>
        <w:t>Intell</w:t>
      </w:r>
      <w:proofErr w:type="spellEnd"/>
      <w:r>
        <w:t>. Robot. Syst.</w:t>
      </w:r>
    </w:p>
    <w:p w:rsidR="00842C73" w:rsidP="00842C73" w:rsidRDefault="00842C73" w14:paraId="3AC80069" w14:textId="77777777">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rsidR="00842C73" w:rsidP="00842C73" w:rsidRDefault="00842C73" w14:paraId="25C48FD7" w14:textId="77777777">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rsidR="00842C73" w:rsidP="00842C73" w:rsidRDefault="00842C73" w14:paraId="00CF00D4" w14:textId="77777777">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rsidR="00842C73" w:rsidP="00842C73" w:rsidRDefault="00842C73" w14:paraId="205F70B3" w14:textId="77777777">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rsidR="00842C73" w:rsidP="00842C73" w:rsidRDefault="00842C73" w14:paraId="087358E6" w14:textId="77777777">
      <w:pPr>
        <w:tabs>
          <w:tab w:val="left" w:pos="6270"/>
        </w:tabs>
      </w:pPr>
      <w:r>
        <w:t>[11] Li, L., Yang, F., Zhu, H., Li, D., Li, Y., and Tang, L., 2017, “An Improved RANSAC for 3D Point Cloud Plane Segmentation Based on Normal Distribution Transformation Cells,” Remote Sens.</w:t>
      </w:r>
    </w:p>
    <w:p w:rsidR="00842C73" w:rsidP="00842C73" w:rsidRDefault="00842C73" w14:paraId="4C2634AD" w14:textId="77777777">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rsidR="00842C73" w:rsidP="00842C73" w:rsidRDefault="00842C73" w14:paraId="70BFAD1F" w14:textId="77777777">
      <w:r>
        <w:t>[13] Wang, F., Liang, C., Ru, C., and Cheng, H., 2019, “An Improved Point Cloud Descriptor for Vision Based Robotic Grasping System,” Sensors (Switzerland).</w:t>
      </w:r>
    </w:p>
    <w:p w:rsidR="00842C73" w:rsidP="00842C73" w:rsidRDefault="00842C73" w14:paraId="04615F5F" w14:textId="77777777">
      <w:r>
        <w:t xml:space="preserve">[14] Moreno, C., and Li, M., 2016, “A Comparative Study of Filtering Methods for Point Clouds in Real-Time Video Streaming,” </w:t>
      </w:r>
      <w:r>
        <w:rPr>
          <w:i/>
          <w:iCs/>
        </w:rPr>
        <w:t>Lecture Notes in Engineering and Computer Science</w:t>
      </w:r>
      <w:r>
        <w:t>.</w:t>
      </w:r>
    </w:p>
    <w:p w:rsidR="00842C73" w:rsidP="00842C73" w:rsidRDefault="00842C73" w14:paraId="26948293" w14:textId="77777777">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rsidR="00395771" w:rsidP="00395771" w:rsidRDefault="00395771" w14:paraId="2906D255" w14:textId="77777777"/>
    <w:p w:rsidR="00395771" w:rsidP="00395771" w:rsidRDefault="00395771" w14:paraId="05BFC1C7" w14:textId="77777777"/>
    <w:p w:rsidR="00395771" w:rsidP="00395771" w:rsidRDefault="00395771" w14:paraId="287999EE" w14:textId="77777777"/>
    <w:p w:rsidR="00395771" w:rsidP="00395771" w:rsidRDefault="00395771" w14:paraId="5C13007F" w14:textId="77777777"/>
    <w:p w:rsidR="00395771" w:rsidP="00395771" w:rsidRDefault="00395771" w14:paraId="6006FB73" w14:textId="77777777"/>
    <w:p w:rsidR="00395771" w:rsidP="00395771" w:rsidRDefault="00395771" w14:paraId="06E95986" w14:textId="77777777"/>
    <w:p w:rsidR="00395771" w:rsidP="00395771" w:rsidRDefault="00395771" w14:paraId="411C2EFD" w14:textId="77777777"/>
    <w:p w:rsidR="00395771" w:rsidP="00395771" w:rsidRDefault="00395771" w14:paraId="71437A6C" w14:textId="77777777"/>
    <w:p w:rsidR="00395771" w:rsidP="00395771" w:rsidRDefault="00395771" w14:paraId="44BC6B42" w14:textId="77777777"/>
    <w:p w:rsidR="00395771" w:rsidP="00395771" w:rsidRDefault="00395771" w14:paraId="0B6B9DB8" w14:textId="77777777"/>
    <w:p w:rsidR="00395771" w:rsidP="00395771" w:rsidRDefault="00395771" w14:paraId="3A8E4E0C" w14:textId="77777777"/>
    <w:p w:rsidR="00395771" w:rsidP="00395771" w:rsidRDefault="00395771" w14:paraId="0054F0AA" w14:textId="77777777"/>
    <w:p w:rsidR="00395771" w:rsidP="00395771" w:rsidRDefault="00395771" w14:paraId="55A1561D" w14:textId="77777777">
      <w:pPr>
        <w:rPr>
          <w:rFonts w:ascii="Times New Roman" w:hAnsi="Times New Roman" w:eastAsia="Times New Roman" w:cs="Times New Roman"/>
        </w:rPr>
      </w:pPr>
    </w:p>
    <w:p w:rsidRPr="0060077C" w:rsidR="00395771" w:rsidP="00395771" w:rsidRDefault="00395771" w14:paraId="297184C2" w14:textId="77777777">
      <w:pPr>
        <w:rPr>
          <w:rFonts w:ascii="Times New Roman" w:hAnsi="Times New Roman" w:eastAsia="Times New Roman" w:cs="Times New Roman"/>
        </w:rPr>
      </w:pPr>
      <w:r w:rsidRPr="5003E31F">
        <w:rPr>
          <w:rFonts w:ascii="Times New Roman" w:hAnsi="Times New Roman" w:eastAsia="Times New Roman" w:cs="Times New Roman"/>
        </w:rPr>
        <w:t xml:space="preserve">Detection of Assembly Variations for Automatic Program Adaptation in Robotic Welding Systems </w:t>
      </w:r>
    </w:p>
    <w:p w:rsidRPr="0060077C" w:rsidR="00395771" w:rsidP="00395771" w:rsidRDefault="00395771" w14:paraId="02FECFC3" w14:textId="77777777">
      <w:pPr>
        <w:rPr>
          <w:rFonts w:ascii="Times New Roman" w:hAnsi="Times New Roman" w:eastAsia="Times New Roman" w:cs="Times New Roman"/>
        </w:rPr>
      </w:pPr>
      <w:r w:rsidRPr="5003E31F">
        <w:rPr>
          <w:rFonts w:ascii="Times New Roman" w:hAnsi="Times New Roman" w:eastAsia="Times New Roman" w:cs="Times New Roman"/>
        </w:rPr>
        <w:t xml:space="preserve">Alexander </w:t>
      </w:r>
      <w:proofErr w:type="spellStart"/>
      <w:r w:rsidRPr="5003E31F">
        <w:rPr>
          <w:rFonts w:ascii="Times New Roman" w:hAnsi="Times New Roman" w:eastAsia="Times New Roman" w:cs="Times New Roman"/>
        </w:rPr>
        <w:t>Kuss</w:t>
      </w:r>
      <w:proofErr w:type="spellEnd"/>
      <w:r w:rsidRPr="5003E31F">
        <w:rPr>
          <w:rFonts w:ascii="Times New Roman" w:hAnsi="Times New Roman" w:eastAsia="Times New Roman" w:cs="Times New Roman"/>
        </w:rPr>
        <w:t xml:space="preserve">, Ulrich Schneider, Thomas Dietz Fraunhofer </w:t>
      </w:r>
    </w:p>
    <w:p w:rsidR="00395771" w:rsidP="00395771" w:rsidRDefault="00395771" w14:paraId="047511AF" w14:textId="77777777">
      <w:pPr>
        <w:rPr>
          <w:rFonts w:ascii="Times New Roman" w:hAnsi="Times New Roman" w:eastAsia="Times New Roman" w:cs="Times New Roman"/>
        </w:rPr>
      </w:pPr>
    </w:p>
    <w:p w:rsidRPr="0060077C" w:rsidR="00395771" w:rsidP="00395771" w:rsidRDefault="00395771" w14:paraId="1A340FA4" w14:textId="77777777">
      <w:pPr>
        <w:rPr>
          <w:rFonts w:ascii="Times New Roman" w:hAnsi="Times New Roman" w:eastAsia="Times New Roman" w:cs="Times New Roman"/>
        </w:rPr>
      </w:pPr>
      <w:r w:rsidRPr="5003E31F">
        <w:rPr>
          <w:rFonts w:ascii="Times New Roman" w:hAnsi="Times New Roman" w:eastAsia="Times New Roman" w:cs="Times New Roman"/>
        </w:rPr>
        <w:t>Automated Planning of Robotic MAG Welding Based on Adaptive Gap Model</w:t>
      </w:r>
    </w:p>
    <w:p w:rsidRPr="0060077C" w:rsidR="00395771" w:rsidP="00395771" w:rsidRDefault="00395771" w14:paraId="5A48BF5D" w14:textId="77777777">
      <w:pPr>
        <w:rPr>
          <w:rFonts w:ascii="Times New Roman" w:hAnsi="Times New Roman" w:eastAsia="Times New Roman" w:cs="Times New Roman"/>
        </w:rPr>
      </w:pPr>
      <w:r w:rsidRPr="5003E31F">
        <w:rPr>
          <w:rFonts w:ascii="Times New Roman" w:hAnsi="Times New Roman" w:eastAsia="Times New Roman" w:cs="Times New Roman"/>
        </w:rPr>
        <w:t xml:space="preserve">Alexander </w:t>
      </w:r>
      <w:proofErr w:type="spellStart"/>
      <w:r w:rsidRPr="5003E31F">
        <w:rPr>
          <w:rFonts w:ascii="Times New Roman" w:hAnsi="Times New Roman" w:eastAsia="Times New Roman" w:cs="Times New Roman"/>
        </w:rPr>
        <w:t>Kuss</w:t>
      </w:r>
      <w:proofErr w:type="spellEnd"/>
      <w:r w:rsidRPr="5003E31F">
        <w:rPr>
          <w:rFonts w:ascii="Times New Roman" w:hAnsi="Times New Roman" w:eastAsia="Times New Roman" w:cs="Times New Roman"/>
        </w:rPr>
        <w:t xml:space="preserve">, Ulrich Schneider, Thomas Dietz Fraunhofer </w:t>
      </w:r>
    </w:p>
    <w:p w:rsidR="00395771" w:rsidP="00395771" w:rsidRDefault="00395771" w14:paraId="33E2379A" w14:textId="77777777">
      <w:pPr>
        <w:rPr>
          <w:rFonts w:ascii="Times New Roman" w:hAnsi="Times New Roman" w:eastAsia="Times New Roman" w:cs="Times New Roman"/>
        </w:rPr>
      </w:pPr>
    </w:p>
    <w:p w:rsidR="00395771" w:rsidP="00395771" w:rsidRDefault="00395771" w14:paraId="087BE4D1" w14:textId="77777777">
      <w:pPr>
        <w:rPr>
          <w:rFonts w:ascii="Times New Roman" w:hAnsi="Times New Roman" w:eastAsia="Times New Roman" w:cs="Times New Roman"/>
        </w:rPr>
      </w:pPr>
      <w:r w:rsidRPr="5003E31F">
        <w:rPr>
          <w:rFonts w:ascii="Times New Roman" w:hAnsi="Times New Roman" w:eastAsia="Times New Roman" w:cs="Times New Roman"/>
        </w:rPr>
        <w:t xml:space="preserve">Generalized-ICP </w:t>
      </w:r>
    </w:p>
    <w:p w:rsidR="00395771" w:rsidP="00395771" w:rsidRDefault="00395771" w14:paraId="1405DF8C" w14:textId="77777777">
      <w:pPr>
        <w:rPr>
          <w:rFonts w:ascii="Times New Roman" w:hAnsi="Times New Roman" w:eastAsia="Times New Roman" w:cs="Times New Roman"/>
        </w:rPr>
      </w:pPr>
      <w:r w:rsidRPr="5003E31F">
        <w:rPr>
          <w:rFonts w:ascii="Times New Roman" w:hAnsi="Times New Roman" w:eastAsia="Times New Roman" w:cs="Times New Roman"/>
        </w:rPr>
        <w:t xml:space="preserve">Aleksandr V. Segal, Dirk </w:t>
      </w:r>
      <w:proofErr w:type="spellStart"/>
      <w:r w:rsidRPr="5003E31F">
        <w:rPr>
          <w:rFonts w:ascii="Times New Roman" w:hAnsi="Times New Roman" w:eastAsia="Times New Roman" w:cs="Times New Roman"/>
        </w:rPr>
        <w:t>Haehnel</w:t>
      </w:r>
      <w:proofErr w:type="spellEnd"/>
      <w:r w:rsidRPr="5003E31F">
        <w:rPr>
          <w:rFonts w:ascii="Times New Roman" w:hAnsi="Times New Roman" w:eastAsia="Times New Roman" w:cs="Times New Roman"/>
        </w:rPr>
        <w:t xml:space="preserve">, Sebastian </w:t>
      </w:r>
      <w:proofErr w:type="spellStart"/>
      <w:r w:rsidRPr="5003E31F">
        <w:rPr>
          <w:rFonts w:ascii="Times New Roman" w:hAnsi="Times New Roman" w:eastAsia="Times New Roman" w:cs="Times New Roman"/>
        </w:rPr>
        <w:t>Thrun</w:t>
      </w:r>
      <w:proofErr w:type="spellEnd"/>
      <w:r w:rsidRPr="5003E31F">
        <w:rPr>
          <w:rFonts w:ascii="Times New Roman" w:hAnsi="Times New Roman" w:eastAsia="Times New Roman" w:cs="Times New Roman"/>
        </w:rPr>
        <w:t xml:space="preserve"> </w:t>
      </w:r>
    </w:p>
    <w:p w:rsidR="00395771" w:rsidP="00395771" w:rsidRDefault="00395771" w14:paraId="405DCB7C" w14:textId="77777777">
      <w:pPr>
        <w:rPr>
          <w:rFonts w:ascii="Times New Roman" w:hAnsi="Times New Roman" w:eastAsia="Times New Roman" w:cs="Times New Roman"/>
        </w:rPr>
      </w:pPr>
    </w:p>
    <w:p w:rsidRPr="00352042" w:rsidR="00395771" w:rsidP="00395771" w:rsidRDefault="00395771" w14:paraId="695434C7" w14:textId="77777777">
      <w:pPr>
        <w:rPr>
          <w:rFonts w:ascii="Times New Roman" w:hAnsi="Times New Roman" w:eastAsia="Times New Roman" w:cs="Times New Roman"/>
        </w:rPr>
      </w:pPr>
      <w:r w:rsidRPr="5003E31F">
        <w:rPr>
          <w:rFonts w:ascii="Times New Roman" w:hAnsi="Times New Roman" w:eastAsia="Times New Roman" w:cs="Times New Roman"/>
        </w:rPr>
        <w:t>Automated workpiece localization for robotic welding</w:t>
      </w:r>
    </w:p>
    <w:p w:rsidRPr="0018293C" w:rsidR="00395771" w:rsidP="00395771" w:rsidRDefault="00395771" w14:paraId="5E79A33D" w14:textId="77777777">
      <w:pPr>
        <w:rPr>
          <w:rFonts w:ascii="Times New Roman" w:hAnsi="Times New Roman" w:eastAsia="Times New Roman" w:cs="Times New Roman"/>
        </w:rPr>
      </w:pPr>
      <w:r w:rsidRPr="5003E31F">
        <w:rPr>
          <w:rFonts w:ascii="Times New Roman" w:hAnsi="Times New Roman" w:eastAsia="Times New Roman" w:cs="Times New Roman"/>
        </w:rPr>
        <w:t xml:space="preserve">Rajaraman Dawson-Haggerty Shimada </w:t>
      </w:r>
      <w:proofErr w:type="spellStart"/>
      <w:r w:rsidRPr="5003E31F">
        <w:rPr>
          <w:rFonts w:ascii="Times New Roman" w:hAnsi="Times New Roman" w:eastAsia="Times New Roman" w:cs="Times New Roman"/>
        </w:rPr>
        <w:t>Bourne</w:t>
      </w:r>
      <w:proofErr w:type="spellEnd"/>
    </w:p>
    <w:p w:rsidR="00395771" w:rsidP="00395771" w:rsidRDefault="00395771" w14:paraId="7B78390B" w14:textId="77777777">
      <w:pPr>
        <w:rPr>
          <w:rFonts w:ascii="Times New Roman" w:hAnsi="Times New Roman" w:eastAsia="Times New Roman" w:cs="Times New Roman"/>
        </w:rPr>
      </w:pPr>
    </w:p>
    <w:p w:rsidR="00395771" w:rsidP="00395771" w:rsidRDefault="00395771" w14:paraId="4E314BB0" w14:textId="77777777">
      <w:pPr>
        <w:rPr>
          <w:rFonts w:ascii="Times New Roman" w:hAnsi="Times New Roman" w:eastAsia="Times New Roman" w:cs="Times New Roman"/>
        </w:rPr>
      </w:pPr>
      <w:r w:rsidRPr="5003E31F">
        <w:rPr>
          <w:rFonts w:ascii="Times New Roman" w:hAnsi="Times New Roman" w:eastAsia="Times New Roman" w:cs="Times New Roman"/>
        </w:rPr>
        <w:t>A method for registration of 3D shapes</w:t>
      </w:r>
    </w:p>
    <w:p w:rsidR="00395771" w:rsidP="00395771" w:rsidRDefault="00395771" w14:paraId="54317FF8" w14:textId="77777777">
      <w:pPr>
        <w:rPr>
          <w:rFonts w:ascii="Times New Roman" w:hAnsi="Times New Roman" w:eastAsia="Times New Roman" w:cs="Times New Roman"/>
        </w:rPr>
      </w:pPr>
      <w:r w:rsidRPr="5003E31F">
        <w:rPr>
          <w:rFonts w:ascii="Times New Roman" w:hAnsi="Times New Roman" w:eastAsia="Times New Roman" w:cs="Times New Roman"/>
        </w:rPr>
        <w:t xml:space="preserve">Paul </w:t>
      </w:r>
      <w:proofErr w:type="spellStart"/>
      <w:r w:rsidRPr="5003E31F">
        <w:rPr>
          <w:rFonts w:ascii="Times New Roman" w:hAnsi="Times New Roman" w:eastAsia="Times New Roman" w:cs="Times New Roman"/>
        </w:rPr>
        <w:t>Besl</w:t>
      </w:r>
      <w:proofErr w:type="spellEnd"/>
      <w:r w:rsidRPr="5003E31F">
        <w:rPr>
          <w:rFonts w:ascii="Times New Roman" w:hAnsi="Times New Roman" w:eastAsia="Times New Roman" w:cs="Times New Roman"/>
        </w:rPr>
        <w:t>, Neil McKay</w:t>
      </w:r>
    </w:p>
    <w:p w:rsidR="0018293C" w:rsidP="5003E31F" w:rsidRDefault="0018293C" w14:paraId="24ABDBA3" w14:textId="70A64AC8">
      <w:pPr>
        <w:rPr>
          <w:rFonts w:ascii="Times New Roman" w:hAnsi="Times New Roman" w:eastAsia="Times New Roman" w:cs="Times New Roman"/>
        </w:rPr>
      </w:pPr>
    </w:p>
    <w:p w:rsidR="00407BD4" w:rsidP="5003E31F" w:rsidRDefault="00407BD4" w14:paraId="7015CD23" w14:textId="77777777">
      <w:pPr>
        <w:rPr>
          <w:rFonts w:ascii="Times New Roman" w:hAnsi="Times New Roman" w:eastAsia="Times New Roman" w:cs="Times New Roman"/>
        </w:rPr>
      </w:pPr>
    </w:p>
    <w:p w:rsidR="00407BD4" w:rsidP="5003E31F" w:rsidRDefault="00407BD4" w14:paraId="0F6B9827" w14:textId="77777777">
      <w:pPr>
        <w:rPr>
          <w:rFonts w:ascii="Times New Roman" w:hAnsi="Times New Roman" w:eastAsia="Times New Roman" w:cs="Times New Roman"/>
        </w:rPr>
      </w:pPr>
    </w:p>
    <w:p w:rsidR="00407BD4" w:rsidP="5003E31F" w:rsidRDefault="00407BD4" w14:paraId="2DB8BAF4" w14:textId="77777777">
      <w:pPr>
        <w:rPr>
          <w:rFonts w:ascii="Times New Roman" w:hAnsi="Times New Roman" w:eastAsia="Times New Roman" w:cs="Times New Roman"/>
        </w:rPr>
      </w:pPr>
    </w:p>
    <w:p w:rsidR="00407BD4" w:rsidP="5003E31F" w:rsidRDefault="00407BD4" w14:paraId="22E8F19E" w14:textId="77777777">
      <w:pPr>
        <w:rPr>
          <w:rFonts w:ascii="Times New Roman" w:hAnsi="Times New Roman" w:eastAsia="Times New Roman" w:cs="Times New Roman"/>
        </w:rPr>
      </w:pPr>
    </w:p>
    <w:p w:rsidR="00407BD4" w:rsidP="5003E31F" w:rsidRDefault="00407BD4" w14:paraId="5D89FF1B" w14:textId="77777777">
      <w:pPr>
        <w:rPr>
          <w:rFonts w:ascii="Times New Roman" w:hAnsi="Times New Roman" w:eastAsia="Times New Roman" w:cs="Times New Roman"/>
        </w:rPr>
      </w:pPr>
    </w:p>
    <w:p w:rsidR="00407BD4" w:rsidP="5003E31F" w:rsidRDefault="00407BD4" w14:paraId="120C9E4E" w14:textId="77777777">
      <w:pPr>
        <w:rPr>
          <w:rFonts w:ascii="Times New Roman" w:hAnsi="Times New Roman" w:eastAsia="Times New Roman" w:cs="Times New Roman"/>
        </w:rPr>
      </w:pPr>
    </w:p>
    <w:p w:rsidR="00407BD4" w:rsidP="5003E31F" w:rsidRDefault="00407BD4" w14:paraId="0921D49B" w14:textId="77777777">
      <w:pPr>
        <w:rPr>
          <w:rFonts w:ascii="Times New Roman" w:hAnsi="Times New Roman" w:eastAsia="Times New Roman" w:cs="Times New Roman"/>
        </w:rPr>
      </w:pPr>
    </w:p>
    <w:p w:rsidR="00407BD4" w:rsidP="5003E31F" w:rsidRDefault="00407BD4" w14:paraId="71E5EF9C" w14:textId="77777777">
      <w:pPr>
        <w:rPr>
          <w:rFonts w:ascii="Times New Roman" w:hAnsi="Times New Roman" w:eastAsia="Times New Roman" w:cs="Times New Roman"/>
        </w:rPr>
      </w:pPr>
    </w:p>
    <w:sectPr w:rsidR="00407BD4" w:rsidSect="00EF4567">
      <w:type w:val="continuous"/>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SR(" w:author="Shelton, Robert (rashelton42)" w:date="2021-03-08T22:29:00Z" w:id="0">
    <w:p w:rsidR="00331629" w:rsidP="00331629" w:rsidRDefault="00331629" w14:paraId="1329FAB3" w14:textId="77777777">
      <w:pPr>
        <w:pStyle w:val="CommentText"/>
      </w:pPr>
      <w:r>
        <w:rPr>
          <w:rStyle w:val="CommentReference"/>
        </w:rPr>
        <w:annotationRef/>
      </w:r>
      <w:r>
        <w:t>This makes the flow seem like RANSAC should be next, can delete or relocate</w:t>
      </w:r>
    </w:p>
  </w:comment>
  <w:comment w:initials="SR(" w:author="Shelton, Robert (rashelton42)" w:date="2021-03-06T18:23:00Z" w:id="2">
    <w:p w:rsidR="007F4A33" w:rsidP="007F6429" w:rsidRDefault="007F4A33" w14:paraId="66E29977" w14:textId="77777777">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329FAB3" w15:done="0"/>
  <w15:commentEx w15:paraId="66E299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F123C5" w16cex:dateUtc="2021-03-09T04:29:00Z"/>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329FAB3" w16cid:durableId="23F123C5"/>
  <w16cid:commentId w16cid:paraId="66E29977" w16cid:durableId="23EE47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449A"/>
    <w:multiLevelType w:val="hybridMultilevel"/>
    <w:tmpl w:val="25101862"/>
    <w:lvl w:ilvl="0" w:tplc="04090003">
      <w:start w:val="1"/>
      <w:numFmt w:val="bullet"/>
      <w:lvlText w:val="o"/>
      <w:lvlJc w:val="left"/>
      <w:pPr>
        <w:ind w:left="720" w:hanging="360"/>
      </w:pPr>
      <w:rPr>
        <w:rFonts w:hint="default" w:ascii="Courier New" w:hAnsi="Courier New" w:cs="Courier New"/>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CCD4B90"/>
    <w:multiLevelType w:val="hybridMultilevel"/>
    <w:tmpl w:val="FF368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A39D2"/>
    <w:multiLevelType w:val="hybridMultilevel"/>
    <w:tmpl w:val="B232C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54597"/>
    <w:multiLevelType w:val="hybridMultilevel"/>
    <w:tmpl w:val="9EE67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D7DA7"/>
    <w:multiLevelType w:val="hybridMultilevel"/>
    <w:tmpl w:val="7FD46BAE"/>
    <w:lvl w:ilvl="0" w:tplc="04090001">
      <w:start w:val="1"/>
      <w:numFmt w:val="bullet"/>
      <w:lvlText w:val=""/>
      <w:lvlJc w:val="left"/>
      <w:pPr>
        <w:ind w:left="1446" w:hanging="360"/>
      </w:pPr>
      <w:rPr>
        <w:rFonts w:hint="default" w:ascii="Symbol" w:hAnsi="Symbol"/>
      </w:rPr>
    </w:lvl>
    <w:lvl w:ilvl="1" w:tplc="04090003" w:tentative="1">
      <w:start w:val="1"/>
      <w:numFmt w:val="bullet"/>
      <w:lvlText w:val="o"/>
      <w:lvlJc w:val="left"/>
      <w:pPr>
        <w:ind w:left="2166" w:hanging="360"/>
      </w:pPr>
      <w:rPr>
        <w:rFonts w:hint="default" w:ascii="Courier New" w:hAnsi="Courier New" w:cs="Courier New"/>
      </w:rPr>
    </w:lvl>
    <w:lvl w:ilvl="2" w:tplc="04090005" w:tentative="1">
      <w:start w:val="1"/>
      <w:numFmt w:val="bullet"/>
      <w:lvlText w:val=""/>
      <w:lvlJc w:val="left"/>
      <w:pPr>
        <w:ind w:left="2886" w:hanging="360"/>
      </w:pPr>
      <w:rPr>
        <w:rFonts w:hint="default" w:ascii="Wingdings" w:hAnsi="Wingdings"/>
      </w:rPr>
    </w:lvl>
    <w:lvl w:ilvl="3" w:tplc="04090001" w:tentative="1">
      <w:start w:val="1"/>
      <w:numFmt w:val="bullet"/>
      <w:lvlText w:val=""/>
      <w:lvlJc w:val="left"/>
      <w:pPr>
        <w:ind w:left="3606" w:hanging="360"/>
      </w:pPr>
      <w:rPr>
        <w:rFonts w:hint="default" w:ascii="Symbol" w:hAnsi="Symbol"/>
      </w:rPr>
    </w:lvl>
    <w:lvl w:ilvl="4" w:tplc="04090003" w:tentative="1">
      <w:start w:val="1"/>
      <w:numFmt w:val="bullet"/>
      <w:lvlText w:val="o"/>
      <w:lvlJc w:val="left"/>
      <w:pPr>
        <w:ind w:left="4326" w:hanging="360"/>
      </w:pPr>
      <w:rPr>
        <w:rFonts w:hint="default" w:ascii="Courier New" w:hAnsi="Courier New" w:cs="Courier New"/>
      </w:rPr>
    </w:lvl>
    <w:lvl w:ilvl="5" w:tplc="04090005" w:tentative="1">
      <w:start w:val="1"/>
      <w:numFmt w:val="bullet"/>
      <w:lvlText w:val=""/>
      <w:lvlJc w:val="left"/>
      <w:pPr>
        <w:ind w:left="5046" w:hanging="360"/>
      </w:pPr>
      <w:rPr>
        <w:rFonts w:hint="default" w:ascii="Wingdings" w:hAnsi="Wingdings"/>
      </w:rPr>
    </w:lvl>
    <w:lvl w:ilvl="6" w:tplc="04090001" w:tentative="1">
      <w:start w:val="1"/>
      <w:numFmt w:val="bullet"/>
      <w:lvlText w:val=""/>
      <w:lvlJc w:val="left"/>
      <w:pPr>
        <w:ind w:left="5766" w:hanging="360"/>
      </w:pPr>
      <w:rPr>
        <w:rFonts w:hint="default" w:ascii="Symbol" w:hAnsi="Symbol"/>
      </w:rPr>
    </w:lvl>
    <w:lvl w:ilvl="7" w:tplc="04090003" w:tentative="1">
      <w:start w:val="1"/>
      <w:numFmt w:val="bullet"/>
      <w:lvlText w:val="o"/>
      <w:lvlJc w:val="left"/>
      <w:pPr>
        <w:ind w:left="6486" w:hanging="360"/>
      </w:pPr>
      <w:rPr>
        <w:rFonts w:hint="default" w:ascii="Courier New" w:hAnsi="Courier New" w:cs="Courier New"/>
      </w:rPr>
    </w:lvl>
    <w:lvl w:ilvl="8" w:tplc="04090005" w:tentative="1">
      <w:start w:val="1"/>
      <w:numFmt w:val="bullet"/>
      <w:lvlText w:val=""/>
      <w:lvlJc w:val="left"/>
      <w:pPr>
        <w:ind w:left="7206" w:hanging="360"/>
      </w:pPr>
      <w:rPr>
        <w:rFonts w:hint="default" w:ascii="Wingdings" w:hAnsi="Wingdings"/>
      </w:rPr>
    </w:lvl>
  </w:abstractNum>
  <w:abstractNum w:abstractNumId="5" w15:restartNumberingAfterBreak="0">
    <w:nsid w:val="2E006B55"/>
    <w:multiLevelType w:val="hybridMultilevel"/>
    <w:tmpl w:val="4B0EA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738C1"/>
    <w:multiLevelType w:val="hybridMultilevel"/>
    <w:tmpl w:val="0472056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7" w15:restartNumberingAfterBreak="0">
    <w:nsid w:val="497425D7"/>
    <w:multiLevelType w:val="multilevel"/>
    <w:tmpl w:val="C6D2FE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4AC41316"/>
    <w:multiLevelType w:val="hybridMultilevel"/>
    <w:tmpl w:val="C60426E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4ED91078"/>
    <w:multiLevelType w:val="hybridMultilevel"/>
    <w:tmpl w:val="F182B2C4"/>
    <w:lvl w:ilvl="0" w:tplc="BBEE1A1C">
      <w:numFmt w:val="bullet"/>
      <w:lvlText w:val="-"/>
      <w:lvlJc w:val="left"/>
      <w:pPr>
        <w:ind w:left="1080" w:hanging="360"/>
      </w:pPr>
      <w:rPr>
        <w:rFonts w:hint="default" w:ascii="Calibri" w:hAnsi="Calibri" w:cs="Calibri" w:eastAsiaTheme="minorHAns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0" w15:restartNumberingAfterBreak="0">
    <w:nsid w:val="4EFC6456"/>
    <w:multiLevelType w:val="hybridMultilevel"/>
    <w:tmpl w:val="03A4F0D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1" w15:restartNumberingAfterBreak="0">
    <w:nsid w:val="54CD07B3"/>
    <w:multiLevelType w:val="hybridMultilevel"/>
    <w:tmpl w:val="2AD23E18"/>
    <w:lvl w:ilvl="0" w:tplc="04090001">
      <w:start w:val="1"/>
      <w:numFmt w:val="bullet"/>
      <w:lvlText w:val=""/>
      <w:lvlJc w:val="left"/>
      <w:pPr>
        <w:ind w:left="720" w:hanging="360"/>
      </w:pPr>
      <w:rPr>
        <w:rFonts w:hint="default" w:ascii="Symbol" w:hAnsi="Symbol"/>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5A5D6BFF"/>
    <w:multiLevelType w:val="hybridMultilevel"/>
    <w:tmpl w:val="C60426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E36CEC"/>
    <w:multiLevelType w:val="hybridMultilevel"/>
    <w:tmpl w:val="565ECF60"/>
    <w:lvl w:ilvl="0" w:tplc="B338146C">
      <w:start w:val="1"/>
      <w:numFmt w:val="lowerRoman"/>
      <w:lvlText w:val="%1)"/>
      <w:lvlJc w:val="left"/>
      <w:pPr>
        <w:ind w:left="1800" w:hanging="360"/>
      </w:pPr>
      <w:rPr>
        <w:rFonts w:hint="default"/>
      </w:rPr>
    </w:lvl>
    <w:lvl w:ilvl="1" w:tplc="F6D4EA9A">
      <w:start w:val="1"/>
      <w:numFmt w:val="lowerLetter"/>
      <w:lvlText w:val="%2)"/>
      <w:lvlJc w:val="left"/>
      <w:pPr>
        <w:ind w:left="2160" w:hanging="360"/>
      </w:pPr>
      <w:rPr>
        <w:rFonts w:hint="default"/>
      </w:rPr>
    </w:lvl>
    <w:lvl w:ilvl="2" w:tplc="B11E56BE">
      <w:start w:val="1"/>
      <w:numFmt w:val="lowerRoman"/>
      <w:lvlText w:val="%3)"/>
      <w:lvlJc w:val="left"/>
      <w:pPr>
        <w:ind w:left="2520" w:hanging="360"/>
      </w:pPr>
      <w:rPr>
        <w:rFonts w:hint="default"/>
      </w:rPr>
    </w:lvl>
    <w:lvl w:ilvl="3" w:tplc="4D6EEA5C">
      <w:start w:val="1"/>
      <w:numFmt w:val="decimal"/>
      <w:lvlText w:val="(%4)"/>
      <w:lvlJc w:val="left"/>
      <w:pPr>
        <w:ind w:left="2880" w:hanging="360"/>
      </w:pPr>
      <w:rPr>
        <w:rFonts w:hint="default"/>
      </w:rPr>
    </w:lvl>
    <w:lvl w:ilvl="4" w:tplc="8572CCEE">
      <w:start w:val="1"/>
      <w:numFmt w:val="lowerLetter"/>
      <w:lvlText w:val="(%5)"/>
      <w:lvlJc w:val="left"/>
      <w:pPr>
        <w:ind w:left="3240" w:hanging="360"/>
      </w:pPr>
      <w:rPr>
        <w:rFonts w:hint="default"/>
      </w:rPr>
    </w:lvl>
    <w:lvl w:ilvl="5" w:tplc="48B22A02">
      <w:start w:val="1"/>
      <w:numFmt w:val="lowerRoman"/>
      <w:lvlText w:val="(%6)"/>
      <w:lvlJc w:val="left"/>
      <w:pPr>
        <w:ind w:left="3600" w:hanging="360"/>
      </w:pPr>
      <w:rPr>
        <w:rFonts w:hint="default"/>
      </w:rPr>
    </w:lvl>
    <w:lvl w:ilvl="6" w:tplc="D4FC5D16">
      <w:start w:val="1"/>
      <w:numFmt w:val="decimal"/>
      <w:lvlText w:val="%7."/>
      <w:lvlJc w:val="left"/>
      <w:pPr>
        <w:ind w:left="3960" w:hanging="360"/>
      </w:pPr>
      <w:rPr>
        <w:rFonts w:hint="default"/>
      </w:rPr>
    </w:lvl>
    <w:lvl w:ilvl="7" w:tplc="96780890">
      <w:start w:val="1"/>
      <w:numFmt w:val="lowerLetter"/>
      <w:lvlText w:val="%8."/>
      <w:lvlJc w:val="left"/>
      <w:pPr>
        <w:ind w:left="4320" w:hanging="360"/>
      </w:pPr>
      <w:rPr>
        <w:rFonts w:hint="default"/>
      </w:rPr>
    </w:lvl>
    <w:lvl w:ilvl="8" w:tplc="F28805BE">
      <w:start w:val="1"/>
      <w:numFmt w:val="lowerRoman"/>
      <w:lvlText w:val="%9."/>
      <w:lvlJc w:val="left"/>
      <w:pPr>
        <w:ind w:left="4680" w:hanging="360"/>
      </w:pPr>
      <w:rPr>
        <w:rFonts w:hint="default"/>
      </w:rPr>
    </w:lvl>
  </w:abstractNum>
  <w:abstractNum w:abstractNumId="14" w15:restartNumberingAfterBreak="0">
    <w:nsid w:val="68FD7EF5"/>
    <w:multiLevelType w:val="hybridMultilevel"/>
    <w:tmpl w:val="D76A9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B13B55"/>
    <w:multiLevelType w:val="hybridMultilevel"/>
    <w:tmpl w:val="CCAA4DD0"/>
    <w:lvl w:ilvl="0" w:tplc="04090001">
      <w:start w:val="1"/>
      <w:numFmt w:val="bullet"/>
      <w:lvlText w:val=""/>
      <w:lvlJc w:val="left"/>
      <w:pPr>
        <w:ind w:left="720" w:hanging="360"/>
      </w:pPr>
      <w:rPr>
        <w:rFonts w:hint="default" w:ascii="Symbol" w:hAnsi="Symbol"/>
      </w:rPr>
    </w:lvl>
    <w:lvl w:ilvl="1" w:tplc="04090001">
      <w:start w:val="1"/>
      <w:numFmt w:val="bullet"/>
      <w:lvlText w:val=""/>
      <w:lvlJc w:val="left"/>
      <w:pPr>
        <w:ind w:left="1440" w:hanging="360"/>
      </w:pPr>
      <w:rPr>
        <w:rFonts w:hint="default" w:ascii="Symbol" w:hAnsi="Symbol"/>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4"/>
  </w:num>
  <w:num w:numId="2">
    <w:abstractNumId w:val="15"/>
  </w:num>
  <w:num w:numId="3">
    <w:abstractNumId w:val="11"/>
  </w:num>
  <w:num w:numId="4">
    <w:abstractNumId w:val="9"/>
  </w:num>
  <w:num w:numId="5">
    <w:abstractNumId w:val="0"/>
  </w:num>
  <w:num w:numId="6">
    <w:abstractNumId w:val="8"/>
  </w:num>
  <w:num w:numId="7">
    <w:abstractNumId w:val="7"/>
  </w:num>
  <w:num w:numId="8">
    <w:abstractNumId w:val="12"/>
  </w:num>
  <w:num w:numId="9">
    <w:abstractNumId w:val="10"/>
  </w:num>
  <w:num w:numId="10">
    <w:abstractNumId w:val="6"/>
  </w:num>
  <w:num w:numId="11">
    <w:abstractNumId w:val="13"/>
  </w:num>
  <w:num w:numId="12">
    <w:abstractNumId w:val="1"/>
  </w:num>
  <w:num w:numId="13">
    <w:abstractNumId w:val="2"/>
  </w:num>
  <w:num w:numId="14">
    <w:abstractNumId w:val="14"/>
  </w:num>
  <w:num w:numId="15">
    <w:abstractNumId w:val="5"/>
  </w:num>
  <w:num w:numId="16">
    <w:abstractNumId w:val="3"/>
  </w:num>
  <w:num w:numId="17">
    <w:abstractNumId w:val="15"/>
  </w:num>
  <w:num w:numId="18">
    <w:abstractNumId w:val="11"/>
    <w:lvlOverride w:ilvl="0"/>
    <w:lvlOverride w:ilvl="1">
      <w:startOverride w:val="1"/>
    </w:lvlOverride>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elton, Robert (rashelton42)">
    <w15:presenceInfo w15:providerId="None" w15:userId="Shelton, Robert (rashelton42)"/>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30"/>
  <w:trackRevisions w:val="tru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AE6"/>
    <w:rsid w:val="000035C9"/>
    <w:rsid w:val="00007CA1"/>
    <w:rsid w:val="000121B5"/>
    <w:rsid w:val="00013C1A"/>
    <w:rsid w:val="000203FA"/>
    <w:rsid w:val="00021B58"/>
    <w:rsid w:val="000232F9"/>
    <w:rsid w:val="00024351"/>
    <w:rsid w:val="00027105"/>
    <w:rsid w:val="0003106B"/>
    <w:rsid w:val="00031DE9"/>
    <w:rsid w:val="000322E4"/>
    <w:rsid w:val="00033AA1"/>
    <w:rsid w:val="00034C02"/>
    <w:rsid w:val="00035D4F"/>
    <w:rsid w:val="0003712B"/>
    <w:rsid w:val="000468C4"/>
    <w:rsid w:val="00051959"/>
    <w:rsid w:val="000545C4"/>
    <w:rsid w:val="00061912"/>
    <w:rsid w:val="00061E7B"/>
    <w:rsid w:val="00063457"/>
    <w:rsid w:val="00064908"/>
    <w:rsid w:val="00064A35"/>
    <w:rsid w:val="000663F0"/>
    <w:rsid w:val="00075F72"/>
    <w:rsid w:val="00081C82"/>
    <w:rsid w:val="00086F3A"/>
    <w:rsid w:val="000908FE"/>
    <w:rsid w:val="00091D65"/>
    <w:rsid w:val="000B1E0B"/>
    <w:rsid w:val="000B3FB3"/>
    <w:rsid w:val="000B576A"/>
    <w:rsid w:val="000C074C"/>
    <w:rsid w:val="000C301E"/>
    <w:rsid w:val="000C47C1"/>
    <w:rsid w:val="000C53D5"/>
    <w:rsid w:val="000C5FF5"/>
    <w:rsid w:val="000D27DB"/>
    <w:rsid w:val="000D4455"/>
    <w:rsid w:val="000E23FA"/>
    <w:rsid w:val="000E4DD1"/>
    <w:rsid w:val="000F0934"/>
    <w:rsid w:val="000F3C99"/>
    <w:rsid w:val="000F4A70"/>
    <w:rsid w:val="000F5557"/>
    <w:rsid w:val="001022A8"/>
    <w:rsid w:val="0010336B"/>
    <w:rsid w:val="0012149C"/>
    <w:rsid w:val="00122187"/>
    <w:rsid w:val="00132184"/>
    <w:rsid w:val="0013396D"/>
    <w:rsid w:val="0014026F"/>
    <w:rsid w:val="001404D3"/>
    <w:rsid w:val="0014162D"/>
    <w:rsid w:val="001425C1"/>
    <w:rsid w:val="0014630B"/>
    <w:rsid w:val="001475B7"/>
    <w:rsid w:val="0015055E"/>
    <w:rsid w:val="00154FBC"/>
    <w:rsid w:val="00157DBA"/>
    <w:rsid w:val="001628B6"/>
    <w:rsid w:val="00167969"/>
    <w:rsid w:val="0017662F"/>
    <w:rsid w:val="0018293C"/>
    <w:rsid w:val="00191313"/>
    <w:rsid w:val="001947D0"/>
    <w:rsid w:val="001A1A4A"/>
    <w:rsid w:val="001A209B"/>
    <w:rsid w:val="001A25EA"/>
    <w:rsid w:val="001A3DD2"/>
    <w:rsid w:val="001B250E"/>
    <w:rsid w:val="001B7196"/>
    <w:rsid w:val="001C46BD"/>
    <w:rsid w:val="001C6252"/>
    <w:rsid w:val="001D3FE6"/>
    <w:rsid w:val="001D6342"/>
    <w:rsid w:val="001D6810"/>
    <w:rsid w:val="001D7029"/>
    <w:rsid w:val="001D7BB2"/>
    <w:rsid w:val="001E0493"/>
    <w:rsid w:val="001E09A5"/>
    <w:rsid w:val="001F3F72"/>
    <w:rsid w:val="001F5A29"/>
    <w:rsid w:val="001F62F8"/>
    <w:rsid w:val="00201FBE"/>
    <w:rsid w:val="00202F41"/>
    <w:rsid w:val="002048DE"/>
    <w:rsid w:val="00212DEC"/>
    <w:rsid w:val="00215BD7"/>
    <w:rsid w:val="00215EA6"/>
    <w:rsid w:val="0022266D"/>
    <w:rsid w:val="00227574"/>
    <w:rsid w:val="00235502"/>
    <w:rsid w:val="00237380"/>
    <w:rsid w:val="00243D5A"/>
    <w:rsid w:val="00247DA0"/>
    <w:rsid w:val="00254312"/>
    <w:rsid w:val="0025476A"/>
    <w:rsid w:val="0026201D"/>
    <w:rsid w:val="00266268"/>
    <w:rsid w:val="0027296C"/>
    <w:rsid w:val="00273FB1"/>
    <w:rsid w:val="00276471"/>
    <w:rsid w:val="002819BE"/>
    <w:rsid w:val="00281F0A"/>
    <w:rsid w:val="0028393D"/>
    <w:rsid w:val="00283CB5"/>
    <w:rsid w:val="0028427B"/>
    <w:rsid w:val="0028597B"/>
    <w:rsid w:val="00286F07"/>
    <w:rsid w:val="002A3703"/>
    <w:rsid w:val="002B29AD"/>
    <w:rsid w:val="002B6A3F"/>
    <w:rsid w:val="002C1572"/>
    <w:rsid w:val="002C442E"/>
    <w:rsid w:val="002C7580"/>
    <w:rsid w:val="002C789A"/>
    <w:rsid w:val="002C7BD5"/>
    <w:rsid w:val="002D0F81"/>
    <w:rsid w:val="002D20E5"/>
    <w:rsid w:val="002D374D"/>
    <w:rsid w:val="002D3F21"/>
    <w:rsid w:val="002D428B"/>
    <w:rsid w:val="002D5895"/>
    <w:rsid w:val="002E129B"/>
    <w:rsid w:val="002E51B0"/>
    <w:rsid w:val="002E5BCE"/>
    <w:rsid w:val="002E7016"/>
    <w:rsid w:val="002F039A"/>
    <w:rsid w:val="002F0B0F"/>
    <w:rsid w:val="002F2158"/>
    <w:rsid w:val="002F370D"/>
    <w:rsid w:val="002F6FE1"/>
    <w:rsid w:val="00301372"/>
    <w:rsid w:val="0030729D"/>
    <w:rsid w:val="00310F53"/>
    <w:rsid w:val="00331629"/>
    <w:rsid w:val="00335ABF"/>
    <w:rsid w:val="003379A2"/>
    <w:rsid w:val="00342075"/>
    <w:rsid w:val="00344D7E"/>
    <w:rsid w:val="00346E5B"/>
    <w:rsid w:val="00347307"/>
    <w:rsid w:val="00350A81"/>
    <w:rsid w:val="00352042"/>
    <w:rsid w:val="00356A53"/>
    <w:rsid w:val="003579EF"/>
    <w:rsid w:val="00357C3E"/>
    <w:rsid w:val="003619EB"/>
    <w:rsid w:val="003625FD"/>
    <w:rsid w:val="00363D91"/>
    <w:rsid w:val="00363EAC"/>
    <w:rsid w:val="0036606A"/>
    <w:rsid w:val="003716BF"/>
    <w:rsid w:val="00381CAE"/>
    <w:rsid w:val="00384C84"/>
    <w:rsid w:val="0039178B"/>
    <w:rsid w:val="00392DD4"/>
    <w:rsid w:val="00393F4C"/>
    <w:rsid w:val="003950F4"/>
    <w:rsid w:val="00395771"/>
    <w:rsid w:val="003A00E5"/>
    <w:rsid w:val="003A6B1D"/>
    <w:rsid w:val="003B204F"/>
    <w:rsid w:val="003B42BD"/>
    <w:rsid w:val="003B4FD3"/>
    <w:rsid w:val="003B627E"/>
    <w:rsid w:val="003B7422"/>
    <w:rsid w:val="003C2F46"/>
    <w:rsid w:val="003C3F4D"/>
    <w:rsid w:val="003C7CA0"/>
    <w:rsid w:val="003D48C8"/>
    <w:rsid w:val="003D5B3C"/>
    <w:rsid w:val="003D6467"/>
    <w:rsid w:val="003D743A"/>
    <w:rsid w:val="003E122A"/>
    <w:rsid w:val="003E1D77"/>
    <w:rsid w:val="003E1EA3"/>
    <w:rsid w:val="003E5EA7"/>
    <w:rsid w:val="003E76BC"/>
    <w:rsid w:val="003F0D59"/>
    <w:rsid w:val="003F2DBB"/>
    <w:rsid w:val="003F561E"/>
    <w:rsid w:val="004009C0"/>
    <w:rsid w:val="0040390B"/>
    <w:rsid w:val="00407BD4"/>
    <w:rsid w:val="00410532"/>
    <w:rsid w:val="00416620"/>
    <w:rsid w:val="004179AE"/>
    <w:rsid w:val="00422AE6"/>
    <w:rsid w:val="00425116"/>
    <w:rsid w:val="0043600D"/>
    <w:rsid w:val="00443B8A"/>
    <w:rsid w:val="00445FE4"/>
    <w:rsid w:val="004525DC"/>
    <w:rsid w:val="0045695E"/>
    <w:rsid w:val="00460676"/>
    <w:rsid w:val="004607C6"/>
    <w:rsid w:val="0046202F"/>
    <w:rsid w:val="00474C84"/>
    <w:rsid w:val="00474DC8"/>
    <w:rsid w:val="00475FBB"/>
    <w:rsid w:val="00480402"/>
    <w:rsid w:val="0048436A"/>
    <w:rsid w:val="00490ECE"/>
    <w:rsid w:val="00492B6C"/>
    <w:rsid w:val="004A34DF"/>
    <w:rsid w:val="004B0A67"/>
    <w:rsid w:val="004B784D"/>
    <w:rsid w:val="004D143E"/>
    <w:rsid w:val="004D1A1F"/>
    <w:rsid w:val="004D3F53"/>
    <w:rsid w:val="004D4594"/>
    <w:rsid w:val="004D6D1E"/>
    <w:rsid w:val="004D72FC"/>
    <w:rsid w:val="004E11DD"/>
    <w:rsid w:val="004E1CF9"/>
    <w:rsid w:val="004E1D6F"/>
    <w:rsid w:val="004E2D1A"/>
    <w:rsid w:val="004F7521"/>
    <w:rsid w:val="004F77DD"/>
    <w:rsid w:val="00501240"/>
    <w:rsid w:val="00502754"/>
    <w:rsid w:val="005053FF"/>
    <w:rsid w:val="005133B0"/>
    <w:rsid w:val="00520C05"/>
    <w:rsid w:val="00521E9E"/>
    <w:rsid w:val="00522356"/>
    <w:rsid w:val="00525BEE"/>
    <w:rsid w:val="0053036B"/>
    <w:rsid w:val="00530E53"/>
    <w:rsid w:val="00540D4A"/>
    <w:rsid w:val="00542464"/>
    <w:rsid w:val="0054489A"/>
    <w:rsid w:val="00550CF3"/>
    <w:rsid w:val="00554C16"/>
    <w:rsid w:val="0055571A"/>
    <w:rsid w:val="00563B9B"/>
    <w:rsid w:val="00570ABD"/>
    <w:rsid w:val="00570FCD"/>
    <w:rsid w:val="00574CF9"/>
    <w:rsid w:val="005753BF"/>
    <w:rsid w:val="00580362"/>
    <w:rsid w:val="00585F7F"/>
    <w:rsid w:val="00594EC4"/>
    <w:rsid w:val="00597524"/>
    <w:rsid w:val="005A3DB7"/>
    <w:rsid w:val="005A4D3D"/>
    <w:rsid w:val="005A78C2"/>
    <w:rsid w:val="005B10BE"/>
    <w:rsid w:val="005B1CEB"/>
    <w:rsid w:val="005B25E7"/>
    <w:rsid w:val="005B5856"/>
    <w:rsid w:val="005B7744"/>
    <w:rsid w:val="005B7C7E"/>
    <w:rsid w:val="005C1190"/>
    <w:rsid w:val="005C7626"/>
    <w:rsid w:val="005D21C9"/>
    <w:rsid w:val="005D7D78"/>
    <w:rsid w:val="005E0EFA"/>
    <w:rsid w:val="005E1567"/>
    <w:rsid w:val="005E190B"/>
    <w:rsid w:val="005F2D13"/>
    <w:rsid w:val="005F6E7D"/>
    <w:rsid w:val="0060077C"/>
    <w:rsid w:val="0060162D"/>
    <w:rsid w:val="00601642"/>
    <w:rsid w:val="00604210"/>
    <w:rsid w:val="00604AB9"/>
    <w:rsid w:val="00611148"/>
    <w:rsid w:val="006141E9"/>
    <w:rsid w:val="0061555C"/>
    <w:rsid w:val="00616450"/>
    <w:rsid w:val="0062257A"/>
    <w:rsid w:val="006267EB"/>
    <w:rsid w:val="00627AD0"/>
    <w:rsid w:val="00633AC6"/>
    <w:rsid w:val="00633C53"/>
    <w:rsid w:val="0063576D"/>
    <w:rsid w:val="006357C5"/>
    <w:rsid w:val="00640609"/>
    <w:rsid w:val="006450DD"/>
    <w:rsid w:val="00652273"/>
    <w:rsid w:val="00653186"/>
    <w:rsid w:val="00654CBC"/>
    <w:rsid w:val="0065798D"/>
    <w:rsid w:val="006621C3"/>
    <w:rsid w:val="00672515"/>
    <w:rsid w:val="0067464F"/>
    <w:rsid w:val="006770A0"/>
    <w:rsid w:val="00683F29"/>
    <w:rsid w:val="00685558"/>
    <w:rsid w:val="00685A57"/>
    <w:rsid w:val="006874A9"/>
    <w:rsid w:val="00692EFF"/>
    <w:rsid w:val="006950B0"/>
    <w:rsid w:val="006A14D7"/>
    <w:rsid w:val="006A4BC5"/>
    <w:rsid w:val="006A58B2"/>
    <w:rsid w:val="006B0087"/>
    <w:rsid w:val="006B2355"/>
    <w:rsid w:val="006B2B70"/>
    <w:rsid w:val="006B517F"/>
    <w:rsid w:val="006B6B64"/>
    <w:rsid w:val="006B733E"/>
    <w:rsid w:val="006C0F8D"/>
    <w:rsid w:val="006C208C"/>
    <w:rsid w:val="006C2DF2"/>
    <w:rsid w:val="006D3FE8"/>
    <w:rsid w:val="006D5D55"/>
    <w:rsid w:val="006D7D21"/>
    <w:rsid w:val="006E3FCF"/>
    <w:rsid w:val="006F213F"/>
    <w:rsid w:val="006F3889"/>
    <w:rsid w:val="006F4C44"/>
    <w:rsid w:val="006F5927"/>
    <w:rsid w:val="006F67F4"/>
    <w:rsid w:val="00700715"/>
    <w:rsid w:val="00703286"/>
    <w:rsid w:val="007043BD"/>
    <w:rsid w:val="00710F34"/>
    <w:rsid w:val="00712B32"/>
    <w:rsid w:val="00713BBC"/>
    <w:rsid w:val="00716E13"/>
    <w:rsid w:val="00716E30"/>
    <w:rsid w:val="007231E6"/>
    <w:rsid w:val="00723366"/>
    <w:rsid w:val="007270D4"/>
    <w:rsid w:val="0073400B"/>
    <w:rsid w:val="00746D52"/>
    <w:rsid w:val="00746FB6"/>
    <w:rsid w:val="00752851"/>
    <w:rsid w:val="00761F22"/>
    <w:rsid w:val="00763AFE"/>
    <w:rsid w:val="00765602"/>
    <w:rsid w:val="00765DD7"/>
    <w:rsid w:val="0077437C"/>
    <w:rsid w:val="0077561E"/>
    <w:rsid w:val="00776205"/>
    <w:rsid w:val="007835B6"/>
    <w:rsid w:val="00784F60"/>
    <w:rsid w:val="00791B74"/>
    <w:rsid w:val="00792978"/>
    <w:rsid w:val="00792EDD"/>
    <w:rsid w:val="0079612A"/>
    <w:rsid w:val="007A188E"/>
    <w:rsid w:val="007B4373"/>
    <w:rsid w:val="007B7717"/>
    <w:rsid w:val="007C27E2"/>
    <w:rsid w:val="007C56FC"/>
    <w:rsid w:val="007C680F"/>
    <w:rsid w:val="007D2BFF"/>
    <w:rsid w:val="007D5185"/>
    <w:rsid w:val="007E020D"/>
    <w:rsid w:val="007E2DC6"/>
    <w:rsid w:val="007E5408"/>
    <w:rsid w:val="007E6995"/>
    <w:rsid w:val="007F0A1C"/>
    <w:rsid w:val="007F3E8E"/>
    <w:rsid w:val="007F4A33"/>
    <w:rsid w:val="007F6429"/>
    <w:rsid w:val="007F6A18"/>
    <w:rsid w:val="00803FD3"/>
    <w:rsid w:val="00804777"/>
    <w:rsid w:val="00810382"/>
    <w:rsid w:val="00812017"/>
    <w:rsid w:val="00816586"/>
    <w:rsid w:val="0082043D"/>
    <w:rsid w:val="008219ED"/>
    <w:rsid w:val="00836D41"/>
    <w:rsid w:val="00842C73"/>
    <w:rsid w:val="00844DFB"/>
    <w:rsid w:val="008452FE"/>
    <w:rsid w:val="0084542E"/>
    <w:rsid w:val="0084604F"/>
    <w:rsid w:val="00855694"/>
    <w:rsid w:val="00861982"/>
    <w:rsid w:val="00864110"/>
    <w:rsid w:val="008714D3"/>
    <w:rsid w:val="008717FE"/>
    <w:rsid w:val="00876313"/>
    <w:rsid w:val="008765D8"/>
    <w:rsid w:val="008807D9"/>
    <w:rsid w:val="00884158"/>
    <w:rsid w:val="00887803"/>
    <w:rsid w:val="00890492"/>
    <w:rsid w:val="00893869"/>
    <w:rsid w:val="00895063"/>
    <w:rsid w:val="008959EA"/>
    <w:rsid w:val="00895B53"/>
    <w:rsid w:val="008A0516"/>
    <w:rsid w:val="008A07C3"/>
    <w:rsid w:val="008A7372"/>
    <w:rsid w:val="008B03CE"/>
    <w:rsid w:val="008C0175"/>
    <w:rsid w:val="008C11FD"/>
    <w:rsid w:val="008C3599"/>
    <w:rsid w:val="008D2D4D"/>
    <w:rsid w:val="008D3B7D"/>
    <w:rsid w:val="008D59DF"/>
    <w:rsid w:val="008E045A"/>
    <w:rsid w:val="008E34C0"/>
    <w:rsid w:val="008E71E7"/>
    <w:rsid w:val="008E7B87"/>
    <w:rsid w:val="008F1B5D"/>
    <w:rsid w:val="008F2B27"/>
    <w:rsid w:val="008F4899"/>
    <w:rsid w:val="008F5129"/>
    <w:rsid w:val="008F7D01"/>
    <w:rsid w:val="00901546"/>
    <w:rsid w:val="00906152"/>
    <w:rsid w:val="0091079F"/>
    <w:rsid w:val="00913272"/>
    <w:rsid w:val="00917168"/>
    <w:rsid w:val="0092041C"/>
    <w:rsid w:val="00932B57"/>
    <w:rsid w:val="0093695E"/>
    <w:rsid w:val="00943BB9"/>
    <w:rsid w:val="0094697D"/>
    <w:rsid w:val="00946E2F"/>
    <w:rsid w:val="00947B67"/>
    <w:rsid w:val="00951F4A"/>
    <w:rsid w:val="009529BA"/>
    <w:rsid w:val="00957008"/>
    <w:rsid w:val="00974043"/>
    <w:rsid w:val="0097417E"/>
    <w:rsid w:val="00983137"/>
    <w:rsid w:val="00983C9C"/>
    <w:rsid w:val="00985D84"/>
    <w:rsid w:val="0099003D"/>
    <w:rsid w:val="00991058"/>
    <w:rsid w:val="009921B4"/>
    <w:rsid w:val="00992C4D"/>
    <w:rsid w:val="00992C9E"/>
    <w:rsid w:val="00992E49"/>
    <w:rsid w:val="0099354F"/>
    <w:rsid w:val="00993B82"/>
    <w:rsid w:val="00996F6A"/>
    <w:rsid w:val="009A301D"/>
    <w:rsid w:val="009A5EC4"/>
    <w:rsid w:val="009A6572"/>
    <w:rsid w:val="009B010C"/>
    <w:rsid w:val="009B1BEC"/>
    <w:rsid w:val="009B2413"/>
    <w:rsid w:val="009B6E6F"/>
    <w:rsid w:val="009B7599"/>
    <w:rsid w:val="009B77EF"/>
    <w:rsid w:val="009B7B68"/>
    <w:rsid w:val="009C0D39"/>
    <w:rsid w:val="009C490E"/>
    <w:rsid w:val="009C55E6"/>
    <w:rsid w:val="009C7BAB"/>
    <w:rsid w:val="009D1821"/>
    <w:rsid w:val="009D3254"/>
    <w:rsid w:val="009D4E78"/>
    <w:rsid w:val="009D57BF"/>
    <w:rsid w:val="009D6645"/>
    <w:rsid w:val="009E2A9F"/>
    <w:rsid w:val="009E324D"/>
    <w:rsid w:val="009E4BEF"/>
    <w:rsid w:val="009F6C74"/>
    <w:rsid w:val="00A13058"/>
    <w:rsid w:val="00A154C1"/>
    <w:rsid w:val="00A24D8C"/>
    <w:rsid w:val="00A26567"/>
    <w:rsid w:val="00A26E54"/>
    <w:rsid w:val="00A2721D"/>
    <w:rsid w:val="00A3109A"/>
    <w:rsid w:val="00A31B2D"/>
    <w:rsid w:val="00A35F8A"/>
    <w:rsid w:val="00A43E37"/>
    <w:rsid w:val="00A5370A"/>
    <w:rsid w:val="00A540D7"/>
    <w:rsid w:val="00A54A2D"/>
    <w:rsid w:val="00A60891"/>
    <w:rsid w:val="00A61971"/>
    <w:rsid w:val="00A62335"/>
    <w:rsid w:val="00A6492E"/>
    <w:rsid w:val="00A665A0"/>
    <w:rsid w:val="00A71E11"/>
    <w:rsid w:val="00A75269"/>
    <w:rsid w:val="00A76F96"/>
    <w:rsid w:val="00A8245E"/>
    <w:rsid w:val="00A83CBD"/>
    <w:rsid w:val="00A85241"/>
    <w:rsid w:val="00A91C3F"/>
    <w:rsid w:val="00A937FE"/>
    <w:rsid w:val="00AA1224"/>
    <w:rsid w:val="00AA2723"/>
    <w:rsid w:val="00AA56B6"/>
    <w:rsid w:val="00AA5A70"/>
    <w:rsid w:val="00AB1DEC"/>
    <w:rsid w:val="00AB3D63"/>
    <w:rsid w:val="00AB42F6"/>
    <w:rsid w:val="00AC011F"/>
    <w:rsid w:val="00AC1204"/>
    <w:rsid w:val="00AC20C8"/>
    <w:rsid w:val="00AC434F"/>
    <w:rsid w:val="00AC503C"/>
    <w:rsid w:val="00AD0D76"/>
    <w:rsid w:val="00AD683D"/>
    <w:rsid w:val="00AE0115"/>
    <w:rsid w:val="00AE6A0C"/>
    <w:rsid w:val="00AE6C73"/>
    <w:rsid w:val="00AF3E9D"/>
    <w:rsid w:val="00AF4284"/>
    <w:rsid w:val="00B00FF4"/>
    <w:rsid w:val="00B01526"/>
    <w:rsid w:val="00B14D97"/>
    <w:rsid w:val="00B21192"/>
    <w:rsid w:val="00B23DCE"/>
    <w:rsid w:val="00B23DEC"/>
    <w:rsid w:val="00B278F2"/>
    <w:rsid w:val="00B32850"/>
    <w:rsid w:val="00B33C33"/>
    <w:rsid w:val="00B37384"/>
    <w:rsid w:val="00B378FF"/>
    <w:rsid w:val="00B37AEC"/>
    <w:rsid w:val="00B42070"/>
    <w:rsid w:val="00B515A7"/>
    <w:rsid w:val="00B53555"/>
    <w:rsid w:val="00B60915"/>
    <w:rsid w:val="00B61618"/>
    <w:rsid w:val="00B62385"/>
    <w:rsid w:val="00B62B8F"/>
    <w:rsid w:val="00B679FE"/>
    <w:rsid w:val="00B809A2"/>
    <w:rsid w:val="00B81A26"/>
    <w:rsid w:val="00B979A4"/>
    <w:rsid w:val="00BA0D2B"/>
    <w:rsid w:val="00BA1B4D"/>
    <w:rsid w:val="00BA4B0F"/>
    <w:rsid w:val="00BB5108"/>
    <w:rsid w:val="00BB7F6E"/>
    <w:rsid w:val="00BC026D"/>
    <w:rsid w:val="00BC2402"/>
    <w:rsid w:val="00BC2D0B"/>
    <w:rsid w:val="00BC4236"/>
    <w:rsid w:val="00BC4BF8"/>
    <w:rsid w:val="00BC5B23"/>
    <w:rsid w:val="00BD1EAF"/>
    <w:rsid w:val="00BD2E92"/>
    <w:rsid w:val="00BD2EC5"/>
    <w:rsid w:val="00BE5A90"/>
    <w:rsid w:val="00BE6D30"/>
    <w:rsid w:val="00BF25CB"/>
    <w:rsid w:val="00BF68FC"/>
    <w:rsid w:val="00C04867"/>
    <w:rsid w:val="00C05A39"/>
    <w:rsid w:val="00C062B2"/>
    <w:rsid w:val="00C06CC9"/>
    <w:rsid w:val="00C13845"/>
    <w:rsid w:val="00C13D6D"/>
    <w:rsid w:val="00C15D5E"/>
    <w:rsid w:val="00C16B23"/>
    <w:rsid w:val="00C16EF2"/>
    <w:rsid w:val="00C21BA1"/>
    <w:rsid w:val="00C30150"/>
    <w:rsid w:val="00C33BF0"/>
    <w:rsid w:val="00C40A8F"/>
    <w:rsid w:val="00C43239"/>
    <w:rsid w:val="00C515BF"/>
    <w:rsid w:val="00C51856"/>
    <w:rsid w:val="00C535FE"/>
    <w:rsid w:val="00C566E6"/>
    <w:rsid w:val="00C606A4"/>
    <w:rsid w:val="00C65169"/>
    <w:rsid w:val="00C6613D"/>
    <w:rsid w:val="00C73975"/>
    <w:rsid w:val="00C8055D"/>
    <w:rsid w:val="00C90B7A"/>
    <w:rsid w:val="00C951C0"/>
    <w:rsid w:val="00CA0970"/>
    <w:rsid w:val="00CA1B8D"/>
    <w:rsid w:val="00CA3CF6"/>
    <w:rsid w:val="00CA499F"/>
    <w:rsid w:val="00CA5157"/>
    <w:rsid w:val="00CA77D0"/>
    <w:rsid w:val="00CD480E"/>
    <w:rsid w:val="00CD6D2B"/>
    <w:rsid w:val="00CE5010"/>
    <w:rsid w:val="00CE5C85"/>
    <w:rsid w:val="00CE60FC"/>
    <w:rsid w:val="00CE6ACF"/>
    <w:rsid w:val="00CE7D29"/>
    <w:rsid w:val="00CF00B1"/>
    <w:rsid w:val="00CF5EB1"/>
    <w:rsid w:val="00CF6BE0"/>
    <w:rsid w:val="00D0015D"/>
    <w:rsid w:val="00D01821"/>
    <w:rsid w:val="00D03700"/>
    <w:rsid w:val="00D11DF9"/>
    <w:rsid w:val="00D13754"/>
    <w:rsid w:val="00D20326"/>
    <w:rsid w:val="00D2170F"/>
    <w:rsid w:val="00D25455"/>
    <w:rsid w:val="00D26221"/>
    <w:rsid w:val="00D27234"/>
    <w:rsid w:val="00D2775A"/>
    <w:rsid w:val="00D279B9"/>
    <w:rsid w:val="00D32F9C"/>
    <w:rsid w:val="00D33C35"/>
    <w:rsid w:val="00D37911"/>
    <w:rsid w:val="00D44699"/>
    <w:rsid w:val="00D44F23"/>
    <w:rsid w:val="00D459E6"/>
    <w:rsid w:val="00D47D9E"/>
    <w:rsid w:val="00D5029B"/>
    <w:rsid w:val="00D558A7"/>
    <w:rsid w:val="00D625AE"/>
    <w:rsid w:val="00D6354B"/>
    <w:rsid w:val="00D6531A"/>
    <w:rsid w:val="00D67B04"/>
    <w:rsid w:val="00D70715"/>
    <w:rsid w:val="00D74025"/>
    <w:rsid w:val="00D75C7A"/>
    <w:rsid w:val="00D80BF6"/>
    <w:rsid w:val="00D83D24"/>
    <w:rsid w:val="00D8528F"/>
    <w:rsid w:val="00D90AFB"/>
    <w:rsid w:val="00D963CB"/>
    <w:rsid w:val="00DA1C74"/>
    <w:rsid w:val="00DA1D77"/>
    <w:rsid w:val="00DA2864"/>
    <w:rsid w:val="00DA49CA"/>
    <w:rsid w:val="00DA6C58"/>
    <w:rsid w:val="00DB2068"/>
    <w:rsid w:val="00DB2314"/>
    <w:rsid w:val="00DB2774"/>
    <w:rsid w:val="00DC5F07"/>
    <w:rsid w:val="00DD54C0"/>
    <w:rsid w:val="00DD563E"/>
    <w:rsid w:val="00DD5FDF"/>
    <w:rsid w:val="00DD7DDC"/>
    <w:rsid w:val="00DE1462"/>
    <w:rsid w:val="00DE6833"/>
    <w:rsid w:val="00DF2EB1"/>
    <w:rsid w:val="00DF469D"/>
    <w:rsid w:val="00DF5F35"/>
    <w:rsid w:val="00DF6CFF"/>
    <w:rsid w:val="00DF6F33"/>
    <w:rsid w:val="00E02705"/>
    <w:rsid w:val="00E04B5B"/>
    <w:rsid w:val="00E1485E"/>
    <w:rsid w:val="00E17EBC"/>
    <w:rsid w:val="00E22F30"/>
    <w:rsid w:val="00E252E4"/>
    <w:rsid w:val="00E30B90"/>
    <w:rsid w:val="00E312A1"/>
    <w:rsid w:val="00E31522"/>
    <w:rsid w:val="00E331E1"/>
    <w:rsid w:val="00E34F0C"/>
    <w:rsid w:val="00E47D2D"/>
    <w:rsid w:val="00E5327A"/>
    <w:rsid w:val="00E54993"/>
    <w:rsid w:val="00E56C7F"/>
    <w:rsid w:val="00E60785"/>
    <w:rsid w:val="00E6091A"/>
    <w:rsid w:val="00E62B90"/>
    <w:rsid w:val="00E6541B"/>
    <w:rsid w:val="00E66B24"/>
    <w:rsid w:val="00E70E03"/>
    <w:rsid w:val="00E742F2"/>
    <w:rsid w:val="00E75082"/>
    <w:rsid w:val="00E75C88"/>
    <w:rsid w:val="00E76E82"/>
    <w:rsid w:val="00E83C48"/>
    <w:rsid w:val="00E861CD"/>
    <w:rsid w:val="00E8729B"/>
    <w:rsid w:val="00E90779"/>
    <w:rsid w:val="00E95DAE"/>
    <w:rsid w:val="00E96281"/>
    <w:rsid w:val="00E97E73"/>
    <w:rsid w:val="00EA476E"/>
    <w:rsid w:val="00EB2544"/>
    <w:rsid w:val="00EB330F"/>
    <w:rsid w:val="00EB5207"/>
    <w:rsid w:val="00ED6E61"/>
    <w:rsid w:val="00EE0BB8"/>
    <w:rsid w:val="00EE6C68"/>
    <w:rsid w:val="00EF0B05"/>
    <w:rsid w:val="00EF3591"/>
    <w:rsid w:val="00EF4567"/>
    <w:rsid w:val="00EF7460"/>
    <w:rsid w:val="00F0040C"/>
    <w:rsid w:val="00F03793"/>
    <w:rsid w:val="00F05ED9"/>
    <w:rsid w:val="00F07920"/>
    <w:rsid w:val="00F10CF3"/>
    <w:rsid w:val="00F13563"/>
    <w:rsid w:val="00F1411E"/>
    <w:rsid w:val="00F1597E"/>
    <w:rsid w:val="00F166D4"/>
    <w:rsid w:val="00F21F21"/>
    <w:rsid w:val="00F25B28"/>
    <w:rsid w:val="00F31019"/>
    <w:rsid w:val="00F31D3D"/>
    <w:rsid w:val="00F359B0"/>
    <w:rsid w:val="00F367C1"/>
    <w:rsid w:val="00F36C4F"/>
    <w:rsid w:val="00F379E6"/>
    <w:rsid w:val="00F42706"/>
    <w:rsid w:val="00F434FC"/>
    <w:rsid w:val="00F438E7"/>
    <w:rsid w:val="00F455B9"/>
    <w:rsid w:val="00F47CD9"/>
    <w:rsid w:val="00F53F31"/>
    <w:rsid w:val="00F54897"/>
    <w:rsid w:val="00F55262"/>
    <w:rsid w:val="00F60903"/>
    <w:rsid w:val="00F60E1D"/>
    <w:rsid w:val="00F6133A"/>
    <w:rsid w:val="00F61518"/>
    <w:rsid w:val="00F62FE3"/>
    <w:rsid w:val="00F7572A"/>
    <w:rsid w:val="00F80B69"/>
    <w:rsid w:val="00F8216B"/>
    <w:rsid w:val="00F87118"/>
    <w:rsid w:val="00F90721"/>
    <w:rsid w:val="00F907DA"/>
    <w:rsid w:val="00F91618"/>
    <w:rsid w:val="00F9184E"/>
    <w:rsid w:val="00F96BA2"/>
    <w:rsid w:val="00FA0588"/>
    <w:rsid w:val="00FA60B4"/>
    <w:rsid w:val="00FB0EE3"/>
    <w:rsid w:val="00FB482E"/>
    <w:rsid w:val="00FB5197"/>
    <w:rsid w:val="00FB658D"/>
    <w:rsid w:val="00FB68B3"/>
    <w:rsid w:val="00FB6F12"/>
    <w:rsid w:val="00FC401B"/>
    <w:rsid w:val="00FC5327"/>
    <w:rsid w:val="00FD15EF"/>
    <w:rsid w:val="00FD2AD4"/>
    <w:rsid w:val="00FD490A"/>
    <w:rsid w:val="00FD71BB"/>
    <w:rsid w:val="00FD7F2C"/>
    <w:rsid w:val="00FE00C6"/>
    <w:rsid w:val="00FE1CC4"/>
    <w:rsid w:val="00FE2458"/>
    <w:rsid w:val="00FE48F2"/>
    <w:rsid w:val="00FE4CCC"/>
    <w:rsid w:val="00FE4D00"/>
    <w:rsid w:val="00FE5853"/>
    <w:rsid w:val="00FF38A3"/>
    <w:rsid w:val="00FF3916"/>
    <w:rsid w:val="00FF69D5"/>
    <w:rsid w:val="01623636"/>
    <w:rsid w:val="01AFAD82"/>
    <w:rsid w:val="01C41661"/>
    <w:rsid w:val="03E39796"/>
    <w:rsid w:val="05755421"/>
    <w:rsid w:val="05AC1C2C"/>
    <w:rsid w:val="05F9CCE0"/>
    <w:rsid w:val="0655C9AF"/>
    <w:rsid w:val="06A34FAF"/>
    <w:rsid w:val="07427E80"/>
    <w:rsid w:val="08DE630A"/>
    <w:rsid w:val="0A18B477"/>
    <w:rsid w:val="0A449B1C"/>
    <w:rsid w:val="0A7A1F42"/>
    <w:rsid w:val="0C0FBAE9"/>
    <w:rsid w:val="0EC5F086"/>
    <w:rsid w:val="0F31349C"/>
    <w:rsid w:val="12344C92"/>
    <w:rsid w:val="1401B566"/>
    <w:rsid w:val="143A29E5"/>
    <w:rsid w:val="14E7C699"/>
    <w:rsid w:val="152C86EA"/>
    <w:rsid w:val="1582C8C7"/>
    <w:rsid w:val="15B9694B"/>
    <w:rsid w:val="17667504"/>
    <w:rsid w:val="1804C8BC"/>
    <w:rsid w:val="182F7DA3"/>
    <w:rsid w:val="1AB36A50"/>
    <w:rsid w:val="1B0E016F"/>
    <w:rsid w:val="1B9C0D98"/>
    <w:rsid w:val="1CA5E3EC"/>
    <w:rsid w:val="1ED83518"/>
    <w:rsid w:val="1F040A8A"/>
    <w:rsid w:val="1F2DF8DC"/>
    <w:rsid w:val="1F93D43C"/>
    <w:rsid w:val="2019EAEC"/>
    <w:rsid w:val="21077216"/>
    <w:rsid w:val="2397DFB5"/>
    <w:rsid w:val="249AA779"/>
    <w:rsid w:val="24F8ABB4"/>
    <w:rsid w:val="250B9C23"/>
    <w:rsid w:val="280C6945"/>
    <w:rsid w:val="2A78EA3B"/>
    <w:rsid w:val="2B0EAAB2"/>
    <w:rsid w:val="2B96DB15"/>
    <w:rsid w:val="2DB3B88D"/>
    <w:rsid w:val="2E210F4F"/>
    <w:rsid w:val="3201BFF5"/>
    <w:rsid w:val="33786B5F"/>
    <w:rsid w:val="347FD644"/>
    <w:rsid w:val="34A56DFC"/>
    <w:rsid w:val="36B00C21"/>
    <w:rsid w:val="36CBA199"/>
    <w:rsid w:val="36CC9FC9"/>
    <w:rsid w:val="3715A30F"/>
    <w:rsid w:val="3852B9FB"/>
    <w:rsid w:val="3927E77D"/>
    <w:rsid w:val="39E04863"/>
    <w:rsid w:val="3B506639"/>
    <w:rsid w:val="3D3AE31D"/>
    <w:rsid w:val="3DAA7C0C"/>
    <w:rsid w:val="3DC65593"/>
    <w:rsid w:val="4121DB11"/>
    <w:rsid w:val="4289915F"/>
    <w:rsid w:val="42DADD8B"/>
    <w:rsid w:val="4315EE02"/>
    <w:rsid w:val="43694804"/>
    <w:rsid w:val="458E1B16"/>
    <w:rsid w:val="45B25C1F"/>
    <w:rsid w:val="470AE243"/>
    <w:rsid w:val="470C792E"/>
    <w:rsid w:val="480F7EBA"/>
    <w:rsid w:val="48D89E96"/>
    <w:rsid w:val="49E72994"/>
    <w:rsid w:val="4A196625"/>
    <w:rsid w:val="4AC0EEC1"/>
    <w:rsid w:val="4AD55289"/>
    <w:rsid w:val="4BB53686"/>
    <w:rsid w:val="4C8FD11C"/>
    <w:rsid w:val="4CE99B3C"/>
    <w:rsid w:val="4DCB7B20"/>
    <w:rsid w:val="4E60C82A"/>
    <w:rsid w:val="4EB462C9"/>
    <w:rsid w:val="4EECD748"/>
    <w:rsid w:val="4FE636F7"/>
    <w:rsid w:val="5003E31F"/>
    <w:rsid w:val="52890E10"/>
    <w:rsid w:val="5379896E"/>
    <w:rsid w:val="53BA14B0"/>
    <w:rsid w:val="55362738"/>
    <w:rsid w:val="558094A9"/>
    <w:rsid w:val="5687A1B8"/>
    <w:rsid w:val="59816544"/>
    <w:rsid w:val="5A3ADD6F"/>
    <w:rsid w:val="5ABB7802"/>
    <w:rsid w:val="5BCE989F"/>
    <w:rsid w:val="5C6A05FA"/>
    <w:rsid w:val="5E3768D0"/>
    <w:rsid w:val="5E4F1305"/>
    <w:rsid w:val="5EA29B67"/>
    <w:rsid w:val="5EF1C03B"/>
    <w:rsid w:val="62974FD3"/>
    <w:rsid w:val="62A71F60"/>
    <w:rsid w:val="63AA1C9D"/>
    <w:rsid w:val="645C03F5"/>
    <w:rsid w:val="652AE36B"/>
    <w:rsid w:val="65B59272"/>
    <w:rsid w:val="65F5C247"/>
    <w:rsid w:val="661AC0AC"/>
    <w:rsid w:val="66EFAA0E"/>
    <w:rsid w:val="67534D06"/>
    <w:rsid w:val="67C8502B"/>
    <w:rsid w:val="68504B00"/>
    <w:rsid w:val="6A2F4340"/>
    <w:rsid w:val="6AD98952"/>
    <w:rsid w:val="6B20829B"/>
    <w:rsid w:val="6BED3DE4"/>
    <w:rsid w:val="6D890E45"/>
    <w:rsid w:val="7018354F"/>
    <w:rsid w:val="70826F17"/>
    <w:rsid w:val="712FA279"/>
    <w:rsid w:val="7207B233"/>
    <w:rsid w:val="723770CE"/>
    <w:rsid w:val="7398303B"/>
    <w:rsid w:val="74162E13"/>
    <w:rsid w:val="76F79F2C"/>
    <w:rsid w:val="78BA19CB"/>
    <w:rsid w:val="7968C026"/>
    <w:rsid w:val="7997A4BA"/>
    <w:rsid w:val="7A8D6883"/>
    <w:rsid w:val="7A8D9E63"/>
    <w:rsid w:val="7AC96711"/>
    <w:rsid w:val="7E242AA3"/>
    <w:rsid w:val="7F50F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C9EF"/>
  <w15:chartTrackingRefBased/>
  <w15:docId w15:val="{F1ECB7E2-E5CF-4631-AA87-24B9B70E928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312A1"/>
  </w:style>
  <w:style w:type="paragraph" w:styleId="Heading1">
    <w:name w:val="heading 1"/>
    <w:basedOn w:val="Normal"/>
    <w:link w:val="Heading1Char"/>
    <w:uiPriority w:val="9"/>
    <w:qFormat/>
    <w:rsid w:val="0060077C"/>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422AE6"/>
    <w:pPr>
      <w:ind w:left="720"/>
      <w:contextualSpacing/>
    </w:pPr>
  </w:style>
  <w:style w:type="character" w:styleId="PlaceholderText">
    <w:name w:val="Placeholder Text"/>
    <w:basedOn w:val="DefaultParagraphFont"/>
    <w:uiPriority w:val="99"/>
    <w:semiHidden/>
    <w:rsid w:val="00407BD4"/>
    <w:rPr>
      <w:color w:val="808080"/>
    </w:rPr>
  </w:style>
  <w:style w:type="character" w:styleId="Heading1Char" w:customStyle="1">
    <w:name w:val="Heading 1 Char"/>
    <w:basedOn w:val="DefaultParagraphFont"/>
    <w:link w:val="Heading1"/>
    <w:uiPriority w:val="9"/>
    <w:rsid w:val="0060077C"/>
    <w:rPr>
      <w:rFonts w:ascii="Times New Roman" w:hAnsi="Times New Roman" w:eastAsia="Times New Roman" w:cs="Times New Roman"/>
      <w:b/>
      <w:bCs/>
      <w:kern w:val="36"/>
      <w:sz w:val="48"/>
      <w:szCs w:val="48"/>
    </w:rPr>
  </w:style>
  <w:style w:type="character" w:styleId="nova-v-person-inline-item" w:customStyle="1">
    <w:name w:val="nova-v-person-inline-item"/>
    <w:basedOn w:val="DefaultParagraphFont"/>
    <w:rsid w:val="00352042"/>
  </w:style>
  <w:style w:type="character" w:styleId="nova-v-person-inline-itemfullname" w:customStyle="1">
    <w:name w:val="nova-v-person-inline-item__fullname"/>
    <w:basedOn w:val="DefaultParagraphFont"/>
    <w:rsid w:val="00352042"/>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18"/>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61618"/>
    <w:rPr>
      <w:rFonts w:ascii="Segoe UI" w:hAnsi="Segoe UI" w:cs="Segoe UI"/>
      <w:sz w:val="18"/>
      <w:szCs w:val="18"/>
    </w:rPr>
  </w:style>
  <w:style w:type="paragraph" w:styleId="Caption">
    <w:name w:val="caption"/>
    <w:basedOn w:val="Normal"/>
    <w:next w:val="Normal"/>
    <w:uiPriority w:val="35"/>
    <w:unhideWhenUsed/>
    <w:qFormat/>
    <w:rsid w:val="00AD0D76"/>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157DBA"/>
    <w:rPr>
      <w:b/>
      <w:bCs/>
    </w:rPr>
  </w:style>
  <w:style w:type="character" w:styleId="CommentSubjectChar" w:customStyle="1">
    <w:name w:val="Comment Subject Char"/>
    <w:basedOn w:val="CommentTextChar"/>
    <w:link w:val="CommentSubject"/>
    <w:uiPriority w:val="99"/>
    <w:semiHidden/>
    <w:rsid w:val="00157DBA"/>
    <w:rPr>
      <w:b/>
      <w:bCs/>
      <w:sz w:val="20"/>
      <w:szCs w:val="20"/>
    </w:rPr>
  </w:style>
  <w:style w:type="table" w:styleId="TableGrid">
    <w:name w:val="Table Grid"/>
    <w:basedOn w:val="TableNormal"/>
    <w:uiPriority w:val="39"/>
    <w:rsid w:val="00A665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488628">
      <w:bodyDiv w:val="1"/>
      <w:marLeft w:val="0"/>
      <w:marRight w:val="0"/>
      <w:marTop w:val="0"/>
      <w:marBottom w:val="0"/>
      <w:divBdr>
        <w:top w:val="none" w:sz="0" w:space="0" w:color="auto"/>
        <w:left w:val="none" w:sz="0" w:space="0" w:color="auto"/>
        <w:bottom w:val="none" w:sz="0" w:space="0" w:color="auto"/>
        <w:right w:val="none" w:sz="0" w:space="0" w:color="auto"/>
      </w:divBdr>
      <w:divsChild>
        <w:div w:id="538468726">
          <w:marLeft w:val="0"/>
          <w:marRight w:val="0"/>
          <w:marTop w:val="0"/>
          <w:marBottom w:val="0"/>
          <w:divBdr>
            <w:top w:val="none" w:sz="0" w:space="0" w:color="auto"/>
            <w:left w:val="none" w:sz="0" w:space="0" w:color="auto"/>
            <w:bottom w:val="none" w:sz="0" w:space="0" w:color="auto"/>
            <w:right w:val="none" w:sz="0" w:space="0" w:color="auto"/>
          </w:divBdr>
        </w:div>
      </w:divsChild>
    </w:div>
    <w:div w:id="212035767">
      <w:bodyDiv w:val="1"/>
      <w:marLeft w:val="0"/>
      <w:marRight w:val="0"/>
      <w:marTop w:val="0"/>
      <w:marBottom w:val="0"/>
      <w:divBdr>
        <w:top w:val="none" w:sz="0" w:space="0" w:color="auto"/>
        <w:left w:val="none" w:sz="0" w:space="0" w:color="auto"/>
        <w:bottom w:val="none" w:sz="0" w:space="0" w:color="auto"/>
        <w:right w:val="none" w:sz="0" w:space="0" w:color="auto"/>
      </w:divBdr>
      <w:divsChild>
        <w:div w:id="541524118">
          <w:marLeft w:val="0"/>
          <w:marRight w:val="0"/>
          <w:marTop w:val="0"/>
          <w:marBottom w:val="0"/>
          <w:divBdr>
            <w:top w:val="none" w:sz="0" w:space="0" w:color="auto"/>
            <w:left w:val="none" w:sz="0" w:space="0" w:color="auto"/>
            <w:bottom w:val="none" w:sz="0" w:space="0" w:color="auto"/>
            <w:right w:val="none" w:sz="0" w:space="0" w:color="auto"/>
          </w:divBdr>
        </w:div>
      </w:divsChild>
    </w:div>
    <w:div w:id="402680429">
      <w:bodyDiv w:val="1"/>
      <w:marLeft w:val="0"/>
      <w:marRight w:val="0"/>
      <w:marTop w:val="0"/>
      <w:marBottom w:val="0"/>
      <w:divBdr>
        <w:top w:val="none" w:sz="0" w:space="0" w:color="auto"/>
        <w:left w:val="none" w:sz="0" w:space="0" w:color="auto"/>
        <w:bottom w:val="none" w:sz="0" w:space="0" w:color="auto"/>
        <w:right w:val="none" w:sz="0" w:space="0" w:color="auto"/>
      </w:divBdr>
    </w:div>
    <w:div w:id="442070968">
      <w:bodyDiv w:val="1"/>
      <w:marLeft w:val="0"/>
      <w:marRight w:val="0"/>
      <w:marTop w:val="0"/>
      <w:marBottom w:val="0"/>
      <w:divBdr>
        <w:top w:val="none" w:sz="0" w:space="0" w:color="auto"/>
        <w:left w:val="none" w:sz="0" w:space="0" w:color="auto"/>
        <w:bottom w:val="none" w:sz="0" w:space="0" w:color="auto"/>
        <w:right w:val="none" w:sz="0" w:space="0" w:color="auto"/>
      </w:divBdr>
      <w:divsChild>
        <w:div w:id="1315795287">
          <w:marLeft w:val="0"/>
          <w:marRight w:val="0"/>
          <w:marTop w:val="0"/>
          <w:marBottom w:val="0"/>
          <w:divBdr>
            <w:top w:val="none" w:sz="0" w:space="0" w:color="auto"/>
            <w:left w:val="none" w:sz="0" w:space="0" w:color="auto"/>
            <w:bottom w:val="none" w:sz="0" w:space="0" w:color="auto"/>
            <w:right w:val="none" w:sz="0" w:space="0" w:color="auto"/>
          </w:divBdr>
        </w:div>
        <w:div w:id="4981337">
          <w:marLeft w:val="0"/>
          <w:marRight w:val="0"/>
          <w:marTop w:val="0"/>
          <w:marBottom w:val="0"/>
          <w:divBdr>
            <w:top w:val="none" w:sz="0" w:space="0" w:color="auto"/>
            <w:left w:val="none" w:sz="0" w:space="0" w:color="auto"/>
            <w:bottom w:val="none" w:sz="0" w:space="0" w:color="auto"/>
            <w:right w:val="none" w:sz="0" w:space="0" w:color="auto"/>
          </w:divBdr>
        </w:div>
        <w:div w:id="1313633212">
          <w:marLeft w:val="0"/>
          <w:marRight w:val="0"/>
          <w:marTop w:val="0"/>
          <w:marBottom w:val="0"/>
          <w:divBdr>
            <w:top w:val="none" w:sz="0" w:space="0" w:color="auto"/>
            <w:left w:val="none" w:sz="0" w:space="0" w:color="auto"/>
            <w:bottom w:val="none" w:sz="0" w:space="0" w:color="auto"/>
            <w:right w:val="none" w:sz="0" w:space="0" w:color="auto"/>
          </w:divBdr>
        </w:div>
      </w:divsChild>
    </w:div>
    <w:div w:id="449009915">
      <w:bodyDiv w:val="1"/>
      <w:marLeft w:val="0"/>
      <w:marRight w:val="0"/>
      <w:marTop w:val="0"/>
      <w:marBottom w:val="0"/>
      <w:divBdr>
        <w:top w:val="none" w:sz="0" w:space="0" w:color="auto"/>
        <w:left w:val="none" w:sz="0" w:space="0" w:color="auto"/>
        <w:bottom w:val="none" w:sz="0" w:space="0" w:color="auto"/>
        <w:right w:val="none" w:sz="0" w:space="0" w:color="auto"/>
      </w:divBdr>
      <w:divsChild>
        <w:div w:id="1159422987">
          <w:marLeft w:val="0"/>
          <w:marRight w:val="0"/>
          <w:marTop w:val="0"/>
          <w:marBottom w:val="0"/>
          <w:divBdr>
            <w:top w:val="none" w:sz="0" w:space="0" w:color="auto"/>
            <w:left w:val="none" w:sz="0" w:space="0" w:color="auto"/>
            <w:bottom w:val="none" w:sz="0" w:space="0" w:color="auto"/>
            <w:right w:val="none" w:sz="0" w:space="0" w:color="auto"/>
          </w:divBdr>
        </w:div>
      </w:divsChild>
    </w:div>
    <w:div w:id="717822379">
      <w:bodyDiv w:val="1"/>
      <w:marLeft w:val="0"/>
      <w:marRight w:val="0"/>
      <w:marTop w:val="0"/>
      <w:marBottom w:val="0"/>
      <w:divBdr>
        <w:top w:val="none" w:sz="0" w:space="0" w:color="auto"/>
        <w:left w:val="none" w:sz="0" w:space="0" w:color="auto"/>
        <w:bottom w:val="none" w:sz="0" w:space="0" w:color="auto"/>
        <w:right w:val="none" w:sz="0" w:space="0" w:color="auto"/>
      </w:divBdr>
      <w:divsChild>
        <w:div w:id="1607343174">
          <w:marLeft w:val="0"/>
          <w:marRight w:val="0"/>
          <w:marTop w:val="0"/>
          <w:marBottom w:val="0"/>
          <w:divBdr>
            <w:top w:val="none" w:sz="0" w:space="0" w:color="auto"/>
            <w:left w:val="none" w:sz="0" w:space="0" w:color="auto"/>
            <w:bottom w:val="none" w:sz="0" w:space="0" w:color="auto"/>
            <w:right w:val="none" w:sz="0" w:space="0" w:color="auto"/>
          </w:divBdr>
        </w:div>
      </w:divsChild>
    </w:div>
    <w:div w:id="1598249798">
      <w:bodyDiv w:val="1"/>
      <w:marLeft w:val="0"/>
      <w:marRight w:val="0"/>
      <w:marTop w:val="0"/>
      <w:marBottom w:val="0"/>
      <w:divBdr>
        <w:top w:val="none" w:sz="0" w:space="0" w:color="auto"/>
        <w:left w:val="none" w:sz="0" w:space="0" w:color="auto"/>
        <w:bottom w:val="none" w:sz="0" w:space="0" w:color="auto"/>
        <w:right w:val="none" w:sz="0" w:space="0" w:color="auto"/>
      </w:divBdr>
    </w:div>
    <w:div w:id="1688479407">
      <w:bodyDiv w:val="1"/>
      <w:marLeft w:val="0"/>
      <w:marRight w:val="0"/>
      <w:marTop w:val="0"/>
      <w:marBottom w:val="0"/>
      <w:divBdr>
        <w:top w:val="none" w:sz="0" w:space="0" w:color="auto"/>
        <w:left w:val="none" w:sz="0" w:space="0" w:color="auto"/>
        <w:bottom w:val="none" w:sz="0" w:space="0" w:color="auto"/>
        <w:right w:val="none" w:sz="0" w:space="0" w:color="auto"/>
      </w:divBdr>
    </w:div>
    <w:div w:id="1731686872">
      <w:bodyDiv w:val="1"/>
      <w:marLeft w:val="0"/>
      <w:marRight w:val="0"/>
      <w:marTop w:val="0"/>
      <w:marBottom w:val="0"/>
      <w:divBdr>
        <w:top w:val="none" w:sz="0" w:space="0" w:color="auto"/>
        <w:left w:val="none" w:sz="0" w:space="0" w:color="auto"/>
        <w:bottom w:val="none" w:sz="0" w:space="0" w:color="auto"/>
        <w:right w:val="none" w:sz="0" w:space="0" w:color="auto"/>
      </w:divBdr>
      <w:divsChild>
        <w:div w:id="1779786905">
          <w:marLeft w:val="0"/>
          <w:marRight w:val="0"/>
          <w:marTop w:val="0"/>
          <w:marBottom w:val="0"/>
          <w:divBdr>
            <w:top w:val="none" w:sz="0" w:space="0" w:color="auto"/>
            <w:left w:val="none" w:sz="0" w:space="0" w:color="auto"/>
            <w:bottom w:val="none" w:sz="0" w:space="0" w:color="auto"/>
            <w:right w:val="none" w:sz="0" w:space="0" w:color="auto"/>
          </w:divBdr>
        </w:div>
      </w:divsChild>
    </w:div>
    <w:div w:id="1957326105">
      <w:bodyDiv w:val="1"/>
      <w:marLeft w:val="0"/>
      <w:marRight w:val="0"/>
      <w:marTop w:val="0"/>
      <w:marBottom w:val="0"/>
      <w:divBdr>
        <w:top w:val="none" w:sz="0" w:space="0" w:color="auto"/>
        <w:left w:val="none" w:sz="0" w:space="0" w:color="auto"/>
        <w:bottom w:val="none" w:sz="0" w:space="0" w:color="auto"/>
        <w:right w:val="none" w:sz="0" w:space="0" w:color="auto"/>
      </w:divBdr>
      <w:divsChild>
        <w:div w:id="208348049">
          <w:marLeft w:val="0"/>
          <w:marRight w:val="0"/>
          <w:marTop w:val="0"/>
          <w:marBottom w:val="0"/>
          <w:divBdr>
            <w:top w:val="none" w:sz="0" w:space="0" w:color="auto"/>
            <w:left w:val="none" w:sz="0" w:space="0" w:color="auto"/>
            <w:bottom w:val="none" w:sz="0" w:space="0" w:color="auto"/>
            <w:right w:val="none" w:sz="0" w:space="0" w:color="auto"/>
          </w:divBdr>
        </w:div>
      </w:divsChild>
    </w:div>
    <w:div w:id="2030065947">
      <w:bodyDiv w:val="1"/>
      <w:marLeft w:val="0"/>
      <w:marRight w:val="0"/>
      <w:marTop w:val="0"/>
      <w:marBottom w:val="0"/>
      <w:divBdr>
        <w:top w:val="none" w:sz="0" w:space="0" w:color="auto"/>
        <w:left w:val="none" w:sz="0" w:space="0" w:color="auto"/>
        <w:bottom w:val="none" w:sz="0" w:space="0" w:color="auto"/>
        <w:right w:val="none" w:sz="0" w:space="0" w:color="auto"/>
      </w:divBdr>
      <w:divsChild>
        <w:div w:id="1464956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sv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image" Target="media/image31.png" Id="rId39" /><Relationship Type="http://schemas.openxmlformats.org/officeDocument/2006/relationships/image" Target="media/image13.svg" Id="rId21" /><Relationship Type="http://schemas.openxmlformats.org/officeDocument/2006/relationships/image" Target="media/image26.png" Id="rId34" /><Relationship Type="http://schemas.openxmlformats.org/officeDocument/2006/relationships/image" Target="media/image34.png" Id="rId42" /><Relationship Type="http://schemas.openxmlformats.org/officeDocument/2006/relationships/image" Target="media/image39.png" Id="rId47" /><Relationship Type="http://schemas.microsoft.com/office/2016/09/relationships/commentsIds" Target="commentsIds.xml" Id="rId50" /><Relationship Type="http://schemas.openxmlformats.org/officeDocument/2006/relationships/image" Target="media/image43.png" Id="rId55" /><Relationship Type="http://schemas.openxmlformats.org/officeDocument/2006/relationships/image" Target="media/image51.png" Id="rId63" /><Relationship Type="http://schemas.openxmlformats.org/officeDocument/2006/relationships/image" Target="media/image56.png" Id="rId68" /><Relationship Type="http://schemas.openxmlformats.org/officeDocument/2006/relationships/image" Target="media/image64.png" Id="rId76" /><Relationship Type="http://schemas.openxmlformats.org/officeDocument/2006/relationships/image" Target="media/image72.png" Id="rId84" /><Relationship Type="http://schemas.openxmlformats.org/officeDocument/2006/relationships/image" Target="media/image77.png" Id="rId89" /><Relationship Type="http://schemas.openxmlformats.org/officeDocument/2006/relationships/settings" Target="settings.xml" Id="rId7" /><Relationship Type="http://schemas.openxmlformats.org/officeDocument/2006/relationships/image" Target="media/image59.png" Id="rId71" /><Relationship Type="http://schemas.openxmlformats.org/officeDocument/2006/relationships/image" Target="media/image80.png" Id="rId92"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21.png" Id="rId29" /><Relationship Type="http://schemas.openxmlformats.org/officeDocument/2006/relationships/image" Target="media/image3.sv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41.png" Id="rId53" /><Relationship Type="http://schemas.openxmlformats.org/officeDocument/2006/relationships/image" Target="media/image46.png" Id="rId58" /><Relationship Type="http://schemas.openxmlformats.org/officeDocument/2006/relationships/image" Target="media/image54.png" Id="rId66" /><Relationship Type="http://schemas.openxmlformats.org/officeDocument/2006/relationships/image" Target="media/image62.png" Id="rId74" /><Relationship Type="http://schemas.openxmlformats.org/officeDocument/2006/relationships/image" Target="media/image67.png" Id="rId79" /><Relationship Type="http://schemas.openxmlformats.org/officeDocument/2006/relationships/image" Target="media/image75.png" Id="rId87" /><Relationship Type="http://schemas.openxmlformats.org/officeDocument/2006/relationships/numbering" Target="numbering.xml" Id="rId5" /><Relationship Type="http://schemas.openxmlformats.org/officeDocument/2006/relationships/image" Target="media/image49.png" Id="rId61" /><Relationship Type="http://schemas.openxmlformats.org/officeDocument/2006/relationships/image" Target="media/image70.png" Id="rId82" /><Relationship Type="http://schemas.openxmlformats.org/officeDocument/2006/relationships/image" Target="media/image78.png" Id="rId90" /><Relationship Type="http://schemas.openxmlformats.org/officeDocument/2006/relationships/theme" Target="theme/theme1.xml" Id="rId95" /><Relationship Type="http://schemas.openxmlformats.org/officeDocument/2006/relationships/image" Target="media/image11.svg" Id="rId1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35.png" Id="rId43" /><Relationship Type="http://schemas.openxmlformats.org/officeDocument/2006/relationships/comments" Target="comments.xml" Id="rId48" /><Relationship Type="http://schemas.openxmlformats.org/officeDocument/2006/relationships/image" Target="media/image44.png" Id="rId56" /><Relationship Type="http://schemas.openxmlformats.org/officeDocument/2006/relationships/image" Target="media/image52.png" Id="rId64" /><Relationship Type="http://schemas.openxmlformats.org/officeDocument/2006/relationships/image" Target="media/image57.png" Id="rId69" /><Relationship Type="http://schemas.openxmlformats.org/officeDocument/2006/relationships/image" Target="media/image65.png" Id="rId77" /><Relationship Type="http://schemas.openxmlformats.org/officeDocument/2006/relationships/webSettings" Target="webSettings.xml" Id="rId8" /><Relationship Type="http://schemas.microsoft.com/office/2018/08/relationships/commentsExtensible" Target="commentsExtensible.xml" Id="rId51" /><Relationship Type="http://schemas.openxmlformats.org/officeDocument/2006/relationships/image" Target="media/image60.png" Id="rId72" /><Relationship Type="http://schemas.openxmlformats.org/officeDocument/2006/relationships/image" Target="media/image68.png" Id="rId80" /><Relationship Type="http://schemas.openxmlformats.org/officeDocument/2006/relationships/image" Target="media/image73.png" Id="rId85" /><Relationship Type="http://schemas.openxmlformats.org/officeDocument/2006/relationships/fontTable" Target="fontTable.xml" Id="rId93" /><Relationship Type="http://schemas.openxmlformats.org/officeDocument/2006/relationships/customXml" Target="../customXml/item3.xml" Id="rId3" /><Relationship Type="http://schemas.openxmlformats.org/officeDocument/2006/relationships/image" Target="media/image4.png" Id="rId12" /><Relationship Type="http://schemas.openxmlformats.org/officeDocument/2006/relationships/image" Target="media/image9.svg" Id="rId17" /><Relationship Type="http://schemas.openxmlformats.org/officeDocument/2006/relationships/image" Target="media/image17.sv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47.png" Id="rId59" /><Relationship Type="http://schemas.openxmlformats.org/officeDocument/2006/relationships/image" Target="media/image55.png" Id="rId67"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2.png" Id="rId54" /><Relationship Type="http://schemas.openxmlformats.org/officeDocument/2006/relationships/image" Target="media/image50.png" Id="rId62" /><Relationship Type="http://schemas.openxmlformats.org/officeDocument/2006/relationships/image" Target="media/image58.png" Id="rId70" /><Relationship Type="http://schemas.openxmlformats.org/officeDocument/2006/relationships/image" Target="media/image63.png" Id="rId75" /><Relationship Type="http://schemas.openxmlformats.org/officeDocument/2006/relationships/image" Target="media/image71.png" Id="rId83" /><Relationship Type="http://schemas.openxmlformats.org/officeDocument/2006/relationships/image" Target="media/image76.png" Id="rId88" /><Relationship Type="http://schemas.openxmlformats.org/officeDocument/2006/relationships/image" Target="media/image79.png"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7.svg" Id="rId15" /><Relationship Type="http://schemas.openxmlformats.org/officeDocument/2006/relationships/image" Target="media/image15.svg" Id="rId23" /><Relationship Type="http://schemas.openxmlformats.org/officeDocument/2006/relationships/image" Target="media/image20.png" Id="rId28" /><Relationship Type="http://schemas.openxmlformats.org/officeDocument/2006/relationships/image" Target="media/image28.png" Id="rId36" /><Relationship Type="http://schemas.microsoft.com/office/2011/relationships/commentsExtended" Target="commentsExtended.xml" Id="rId49" /><Relationship Type="http://schemas.openxmlformats.org/officeDocument/2006/relationships/image" Target="media/image45.png" Id="rId57" /><Relationship Type="http://schemas.openxmlformats.org/officeDocument/2006/relationships/image" Target="media/image2.pn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0.png" Id="rId52" /><Relationship Type="http://schemas.openxmlformats.org/officeDocument/2006/relationships/image" Target="media/image53.png" Id="rId65" /><Relationship Type="http://schemas.openxmlformats.org/officeDocument/2006/relationships/image" Target="media/image61.png" Id="rId73" /><Relationship Type="http://schemas.openxmlformats.org/officeDocument/2006/relationships/image" Target="media/image66.png" Id="rId78" /><Relationship Type="http://schemas.openxmlformats.org/officeDocument/2006/relationships/image" Target="media/image69.png" Id="rId81" /><Relationship Type="http://schemas.openxmlformats.org/officeDocument/2006/relationships/image" Target="media/image74.png" Id="rId86" /><Relationship Type="http://schemas.microsoft.com/office/2011/relationships/people" Target="people.xml" Id="rId94" /><Relationship Type="http://schemas.openxmlformats.org/officeDocument/2006/relationships/customXml" Target="../customXml/item4.xml" Id="rId4" /><Relationship Type="http://schemas.openxmlformats.org/officeDocument/2006/relationships/image" Target="/media/image2.jpg" Id="Rde5642bde4674c5f" /><Relationship Type="http://schemas.openxmlformats.org/officeDocument/2006/relationships/image" Target="/media/image48.png" Id="R5d2b0acbdffe453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9" ma:contentTypeDescription="Create a new document." ma:contentTypeScope="" ma:versionID="3c2b0c1ca6b75fc5c5a5ca954f9ecbff">
  <xsd:schema xmlns:xsd="http://www.w3.org/2001/XMLSchema" xmlns:xs="http://www.w3.org/2001/XMLSchema" xmlns:p="http://schemas.microsoft.com/office/2006/metadata/properties" xmlns:ns2="7868ded3-6752-422e-9ed5-9ad5a8120311" targetNamespace="http://schemas.microsoft.com/office/2006/metadata/properties" ma:root="true" ma:fieldsID="f0372e892f1f9ded0c7012e330ce858b" ns2:_="">
    <xsd:import namespace="7868ded3-6752-422e-9ed5-9ad5a812031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BB463-EB0D-496E-9314-35A29090F0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B45EC3-AC1F-45ED-B24E-4CA1399CE5E1}">
  <ds:schemaRefs>
    <ds:schemaRef ds:uri="http://schemas.microsoft.com/sharepoint/v3/contenttype/forms"/>
  </ds:schemaRefs>
</ds:datastoreItem>
</file>

<file path=customXml/itemProps3.xml><?xml version="1.0" encoding="utf-8"?>
<ds:datastoreItem xmlns:ds="http://schemas.openxmlformats.org/officeDocument/2006/customXml" ds:itemID="{FE3C6EBC-8AB6-4219-8386-6DA35827E04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A1C4C2B-2C99-41AE-8147-9AA402F1130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Tennessee Tech University</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Hill, Tristan</dc:creator>
  <keywords/>
  <dc:description/>
  <lastModifiedBy>Shelton, Robert (rashelton42)</lastModifiedBy>
  <revision>3</revision>
  <dcterms:created xsi:type="dcterms:W3CDTF">2021-03-10T01:44:00.0000000Z</dcterms:created>
  <dcterms:modified xsi:type="dcterms:W3CDTF">2021-03-10T02:10:07.8970195Z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http://www.zotero.org/styles/american-society-of-mechanical-engineers</vt:lpwstr>
  </property>
  <property fmtid="{D5CDD505-2E9C-101B-9397-08002B2CF9AE}" pid="8" name="Mendeley Recent Style Name 2_1">
    <vt:lpwstr>American Society of Mechanical Engineers</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