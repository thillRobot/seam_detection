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9DFAE" w14:textId="6CED7EDA"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7171C9E"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6CB18F92" w14:textId="4B8E242C"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72DDBA63" w14:textId="177C1C16"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65FE52C" w14:textId="3F446CF7" w:rsidR="00D471D9" w:rsidRPr="0012344E" w:rsidRDefault="00D471D9" w:rsidP="0062526A">
      <w:pPr>
        <w:contextualSpacing/>
        <w:jc w:val="right"/>
        <w:rPr>
          <w:szCs w:val="36"/>
        </w:rPr>
      </w:pPr>
    </w:p>
    <w:p w14:paraId="3472886D" w14:textId="33633C05" w:rsidR="000C7573" w:rsidRPr="0012344E" w:rsidRDefault="000C7573" w:rsidP="00D471D9">
      <w:pPr>
        <w:jc w:val="right"/>
        <w:rPr>
          <w:szCs w:val="36"/>
        </w:rPr>
      </w:pPr>
    </w:p>
    <w:bookmarkEnd w:id="2"/>
    <w:p w14:paraId="5A1EFBC8" w14:textId="28E87D83"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4FBB42C1" w14:textId="0AE50822"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3F6A498B" w14:textId="55A9635B" w:rsidR="008B61D2" w:rsidRDefault="008B61D2"/>
    <w:p w14:paraId="6B944252" w14:textId="67CF3EF3" w:rsidR="008B61D2" w:rsidRDefault="008B61D2"/>
    <w:tbl>
      <w:tblPr>
        <w:tblW w:w="5000" w:type="pct"/>
        <w:tblLook w:val="0000" w:firstRow="0" w:lastRow="0" w:firstColumn="0" w:lastColumn="0" w:noHBand="0" w:noVBand="0"/>
      </w:tblPr>
      <w:tblGrid>
        <w:gridCol w:w="2846"/>
        <w:gridCol w:w="3257"/>
        <w:gridCol w:w="3257"/>
      </w:tblGrid>
      <w:tr w:rsidR="00964584" w14:paraId="0EFB8BE6" w14:textId="51DBC688" w:rsidTr="00964584">
        <w:trPr>
          <w:trHeight w:val="943"/>
        </w:trPr>
        <w:tc>
          <w:tcPr>
            <w:tcW w:w="1520" w:type="pct"/>
          </w:tcPr>
          <w:p w14:paraId="31C1220D" w14:textId="2E5B08AC" w:rsidR="00964584" w:rsidRPr="007B2BF3" w:rsidRDefault="00964584" w:rsidP="00964584">
            <w:pPr>
              <w:pStyle w:val="Author"/>
            </w:pPr>
            <w:bookmarkStart w:id="3" w:name="PutAuthorsHere"/>
            <w:r>
              <w:t>Tristan Hill</w:t>
            </w:r>
          </w:p>
          <w:p w14:paraId="221CA1A5" w14:textId="77777777" w:rsidR="00964584" w:rsidRDefault="00964584" w:rsidP="00964584">
            <w:pPr>
              <w:pStyle w:val="Affiliation"/>
            </w:pPr>
            <w:r>
              <w:t>Tennessee Technological</w:t>
            </w:r>
          </w:p>
          <w:p w14:paraId="23B3D494" w14:textId="423EF808" w:rsidR="00964584" w:rsidRPr="007B2BF3" w:rsidRDefault="00964584" w:rsidP="00964584">
            <w:pPr>
              <w:pStyle w:val="Affiliation"/>
            </w:pPr>
            <w:r>
              <w:t>University</w:t>
            </w:r>
          </w:p>
        </w:tc>
        <w:tc>
          <w:tcPr>
            <w:tcW w:w="1740" w:type="pct"/>
          </w:tcPr>
          <w:p w14:paraId="20F1751B" w14:textId="77777777" w:rsidR="00964584" w:rsidRDefault="00964584" w:rsidP="00964584">
            <w:pPr>
              <w:pStyle w:val="Author"/>
            </w:pPr>
            <w:r>
              <w:t>Stephen Canfield</w:t>
            </w:r>
          </w:p>
          <w:p w14:paraId="6A2653EA" w14:textId="77777777" w:rsidR="00964584" w:rsidRDefault="00964584" w:rsidP="00964584">
            <w:pPr>
              <w:pStyle w:val="Affiliation"/>
            </w:pPr>
            <w:r>
              <w:t>Tennessee Technological</w:t>
            </w:r>
          </w:p>
          <w:p w14:paraId="30B9AAA4" w14:textId="5B6E204F" w:rsidR="00964584" w:rsidRPr="00733BCE" w:rsidRDefault="00964584" w:rsidP="00964584">
            <w:pPr>
              <w:pStyle w:val="Affiliation"/>
            </w:pPr>
            <w:r>
              <w:t>University</w:t>
            </w:r>
          </w:p>
        </w:tc>
        <w:tc>
          <w:tcPr>
            <w:tcW w:w="1740" w:type="pct"/>
          </w:tcPr>
          <w:p w14:paraId="345AE3C6" w14:textId="77777777" w:rsidR="00964584" w:rsidRPr="007B2BF3" w:rsidRDefault="00964584" w:rsidP="00964584">
            <w:pPr>
              <w:pStyle w:val="Author"/>
            </w:pPr>
            <w:r>
              <w:t>Robert Shelton</w:t>
            </w:r>
          </w:p>
          <w:p w14:paraId="1DE0E0BF" w14:textId="77777777" w:rsidR="00964584" w:rsidRDefault="00964584" w:rsidP="00964584">
            <w:pPr>
              <w:pStyle w:val="Affiliation"/>
            </w:pPr>
            <w:r>
              <w:t>Tennessee Technological</w:t>
            </w:r>
          </w:p>
          <w:p w14:paraId="775C38C1" w14:textId="571AD39B" w:rsidR="00964584" w:rsidRPr="00964584" w:rsidRDefault="00964584" w:rsidP="00964584">
            <w:pPr>
              <w:pStyle w:val="Author"/>
              <w:rPr>
                <w:b w:val="0"/>
                <w:bCs/>
              </w:rPr>
            </w:pPr>
            <w:r w:rsidRPr="00964584">
              <w:rPr>
                <w:b w:val="0"/>
                <w:bCs/>
              </w:rPr>
              <w:t>University</w:t>
            </w:r>
          </w:p>
        </w:tc>
      </w:tr>
      <w:bookmarkEnd w:id="3"/>
    </w:tbl>
    <w:p w14:paraId="6332A562" w14:textId="5128E191" w:rsidR="008B61D2" w:rsidRDefault="008B61D2">
      <w:pPr>
        <w:sectPr w:rsidR="008B61D2" w:rsidSect="00A5037A">
          <w:type w:val="continuous"/>
          <w:pgSz w:w="12240" w:h="15840"/>
          <w:pgMar w:top="720" w:right="1440" w:bottom="720" w:left="1440" w:header="720" w:footer="720" w:gutter="0"/>
          <w:cols w:space="720"/>
        </w:sectPr>
      </w:pPr>
    </w:p>
    <w:p w14:paraId="28FF9CF7" w14:textId="77777777" w:rsidR="008B61D2" w:rsidRPr="0012344E" w:rsidRDefault="008B61D2">
      <w:pPr>
        <w:pStyle w:val="AbstractClauseTitle"/>
      </w:pPr>
      <w:r w:rsidRPr="0012344E">
        <w:t>Abstract</w:t>
      </w:r>
    </w:p>
    <w:p w14:paraId="4D9E21D6" w14:textId="1A08CEDB"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2C5BE9B0" w14:textId="06E2E2B8"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D20DBC7" w14:textId="1EA11368" w:rsidR="00390A3A" w:rsidRPr="0012344E" w:rsidRDefault="00390A3A" w:rsidP="00390A3A">
      <w:pPr>
        <w:pStyle w:val="NomenclatureClauseTitle"/>
      </w:pPr>
      <w:r w:rsidRPr="0012344E">
        <w:t>Nomenclature</w:t>
      </w:r>
    </w:p>
    <w:p w14:paraId="509C4F23" w14:textId="77777777" w:rsidR="00390A3A" w:rsidRPr="0012344E" w:rsidRDefault="00390A3A" w:rsidP="005E134D">
      <w:pPr>
        <w:pStyle w:val="BodyTextIndent"/>
      </w:pPr>
      <w:r w:rsidRPr="0012344E">
        <w:t>Place nomenclature section, if needed, here. Nomenclature should be given in a column, like this:</w:t>
      </w:r>
    </w:p>
    <w:p w14:paraId="1794D67F" w14:textId="664F2EB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43F58560"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3D0A9967" w14:textId="77777777" w:rsidR="00D02522" w:rsidRPr="00D02522" w:rsidRDefault="00D02522" w:rsidP="004C64C5">
      <w:pPr>
        <w:pStyle w:val="BodyTextIndent"/>
        <w:ind w:firstLine="0"/>
      </w:pPr>
    </w:p>
    <w:p w14:paraId="5AABE2FA" w14:textId="77777777" w:rsidR="008B61D2" w:rsidRPr="0012344E" w:rsidRDefault="008B61D2" w:rsidP="005E134D">
      <w:pPr>
        <w:pStyle w:val="NomenclatureClauseTitle"/>
        <w:numPr>
          <w:ilvl w:val="0"/>
          <w:numId w:val="3"/>
        </w:numPr>
        <w:spacing w:before="0"/>
        <w:ind w:left="360"/>
        <w:jc w:val="left"/>
      </w:pPr>
      <w:r w:rsidRPr="0012344E">
        <w:t>INTRODUCTION</w:t>
      </w:r>
    </w:p>
    <w:p w14:paraId="254F252D" w14:textId="17EDFC94"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6851F03C" w14:textId="3903D143"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14:paraId="283E75F9" w14:textId="09AFC05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w:t>
      </w:r>
      <w:r w:rsidR="00266874">
        <w:lastRenderedPageBreak/>
        <w:t xml:space="preserve">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67377F1" w14:textId="06CD2F52" w:rsidR="00E07BB4" w:rsidRDefault="00E07BB4" w:rsidP="00266874"/>
    <w:p w14:paraId="089D1D4E" w14:textId="60CE615A" w:rsidR="00E07BB4" w:rsidRDefault="00CF6D59" w:rsidP="00266874">
      <w:pPr>
        <w:rPr>
          <w:b/>
        </w:rPr>
      </w:pPr>
      <w:r>
        <w:rPr>
          <w:b/>
        </w:rPr>
        <w:t>(</w:t>
      </w:r>
      <w:proofErr w:type="spellStart"/>
      <w:r w:rsidR="00E07BB4" w:rsidRPr="00C00F96">
        <w:rPr>
          <w:b/>
        </w:rPr>
        <w:t>Literarture</w:t>
      </w:r>
      <w:proofErr w:type="spellEnd"/>
      <w:r w:rsidR="00E07BB4" w:rsidRPr="00C00F96">
        <w:rPr>
          <w:b/>
        </w:rPr>
        <w:t xml:space="preserve"> Review</w:t>
      </w:r>
      <w:r>
        <w:rPr>
          <w:b/>
        </w:rPr>
        <w:t>)</w:t>
      </w:r>
    </w:p>
    <w:p w14:paraId="3C59D5E0" w14:textId="77777777" w:rsidR="00C35603" w:rsidRDefault="00C35603" w:rsidP="00266874">
      <w:pPr>
        <w:rPr>
          <w:b/>
        </w:rPr>
      </w:pPr>
    </w:p>
    <w:p w14:paraId="45CA5323" w14:textId="6FBC4BAB" w:rsidR="00BA4304" w:rsidRDefault="006759CC" w:rsidP="00266874">
      <w:pPr>
        <w:rPr>
          <w:bCs/>
        </w:rPr>
      </w:pPr>
      <w:r>
        <w:rPr>
          <w:bCs/>
        </w:rPr>
        <w:t>Image re</w:t>
      </w:r>
      <w:r w:rsidR="00917300">
        <w:rPr>
          <w:bCs/>
        </w:rPr>
        <w:t xml:space="preserve">gistration is a </w:t>
      </w:r>
      <w:r w:rsidR="00660824">
        <w:rPr>
          <w:bCs/>
        </w:rPr>
        <w:t xml:space="preserve">fundamental </w:t>
      </w:r>
      <w:r w:rsidR="00364D03">
        <w:rPr>
          <w:bCs/>
        </w:rPr>
        <w:t>element of machi</w:t>
      </w:r>
      <w:r w:rsidR="00605401">
        <w:rPr>
          <w:bCs/>
        </w:rPr>
        <w:t>ne vision</w:t>
      </w:r>
      <w:r w:rsidR="007E4932">
        <w:rPr>
          <w:bCs/>
        </w:rPr>
        <w:t xml:space="preserve"> </w:t>
      </w:r>
      <w:r w:rsidR="002D29BA">
        <w:rPr>
          <w:bCs/>
        </w:rPr>
        <w:t>[</w:t>
      </w:r>
      <w:r w:rsidR="007E4932">
        <w:rPr>
          <w:bCs/>
        </w:rPr>
        <w:t xml:space="preserve"> 13</w:t>
      </w:r>
      <w:r w:rsidR="002D29BA">
        <w:rPr>
          <w:bCs/>
        </w:rPr>
        <w:t>]</w:t>
      </w:r>
      <w:r w:rsidR="00605401">
        <w:rPr>
          <w:bCs/>
        </w:rPr>
        <w:t xml:space="preserve">. The </w:t>
      </w:r>
      <w:r w:rsidR="002D29BA">
        <w:rPr>
          <w:bCs/>
        </w:rPr>
        <w:t xml:space="preserve">primary </w:t>
      </w:r>
      <w:r w:rsidR="00DB2CAF">
        <w:rPr>
          <w:bCs/>
        </w:rPr>
        <w:t xml:space="preserve">algorithms </w:t>
      </w:r>
      <w:r w:rsidR="00800858">
        <w:rPr>
          <w:bCs/>
        </w:rPr>
        <w:t xml:space="preserve">and </w:t>
      </w:r>
      <w:r w:rsidR="00DB2CAF">
        <w:rPr>
          <w:bCs/>
        </w:rPr>
        <w:t>used i</w:t>
      </w:r>
      <w:r w:rsidR="007A2802">
        <w:rPr>
          <w:bCs/>
        </w:rPr>
        <w:t xml:space="preserve">n the approach presented </w:t>
      </w:r>
      <w:r w:rsidR="000E4222">
        <w:rPr>
          <w:bCs/>
        </w:rPr>
        <w:t xml:space="preserve">are </w:t>
      </w:r>
      <w:r w:rsidR="00DE1420">
        <w:rPr>
          <w:bCs/>
        </w:rPr>
        <w:t>well known and accepted</w:t>
      </w:r>
      <w:r w:rsidR="0079708C">
        <w:rPr>
          <w:bCs/>
        </w:rPr>
        <w:t xml:space="preserve"> [2,</w:t>
      </w:r>
      <w:r w:rsidR="00DD30F7">
        <w:rPr>
          <w:bCs/>
        </w:rPr>
        <w:t>12,</w:t>
      </w:r>
      <w:r w:rsidR="0079708C">
        <w:rPr>
          <w:bCs/>
        </w:rPr>
        <w:t>6]</w:t>
      </w:r>
      <w:r w:rsidR="00DE1420">
        <w:rPr>
          <w:bCs/>
        </w:rPr>
        <w:t xml:space="preserve">. </w:t>
      </w:r>
      <w:r w:rsidR="007D3B37">
        <w:rPr>
          <w:bCs/>
        </w:rPr>
        <w:t xml:space="preserve">Random </w:t>
      </w:r>
      <w:r w:rsidR="002B5F32">
        <w:rPr>
          <w:bCs/>
        </w:rPr>
        <w:t>Sample consensus and</w:t>
      </w:r>
      <w:r w:rsidR="00DF4621">
        <w:rPr>
          <w:bCs/>
        </w:rPr>
        <w:t xml:space="preserve"> iterative closest point </w:t>
      </w:r>
      <w:r w:rsidR="007B76A0">
        <w:rPr>
          <w:bCs/>
        </w:rPr>
        <w:t>have been</w:t>
      </w:r>
      <w:r w:rsidR="00C55A53">
        <w:rPr>
          <w:bCs/>
        </w:rPr>
        <w:t xml:space="preserve"> thoroughly</w:t>
      </w:r>
      <w:r w:rsidR="000D2B33">
        <w:rPr>
          <w:bCs/>
        </w:rPr>
        <w:t xml:space="preserve"> tested and</w:t>
      </w:r>
      <w:r w:rsidR="00C55A53">
        <w:rPr>
          <w:bCs/>
        </w:rPr>
        <w:t xml:space="preserve"> documented</w:t>
      </w:r>
      <w:r w:rsidR="00867A39">
        <w:rPr>
          <w:bCs/>
        </w:rPr>
        <w:t xml:space="preserve">. </w:t>
      </w:r>
      <w:r w:rsidR="00B01941">
        <w:rPr>
          <w:bCs/>
        </w:rPr>
        <w:t>However, t</w:t>
      </w:r>
      <w:r w:rsidR="00BA4304">
        <w:rPr>
          <w:bCs/>
        </w:rPr>
        <w:t>he iterative closet point metho</w:t>
      </w:r>
      <w:r w:rsidR="00B01941">
        <w:rPr>
          <w:bCs/>
        </w:rPr>
        <w:t>d</w:t>
      </w:r>
      <w:r w:rsidR="00BA4304">
        <w:rPr>
          <w:bCs/>
        </w:rPr>
        <w:t xml:space="preserve"> is limited </w:t>
      </w:r>
      <w:r w:rsidR="00D217AE">
        <w:rPr>
          <w:bCs/>
        </w:rPr>
        <w:t xml:space="preserve">by </w:t>
      </w:r>
      <w:r w:rsidR="00867A39">
        <w:rPr>
          <w:bCs/>
        </w:rPr>
        <w:t xml:space="preserve">local minima </w:t>
      </w:r>
      <w:r w:rsidR="00D217AE">
        <w:rPr>
          <w:bCs/>
        </w:rPr>
        <w:t xml:space="preserve">convergence issues associated with poor initial </w:t>
      </w:r>
      <w:r w:rsidR="00B01941">
        <w:rPr>
          <w:bCs/>
        </w:rPr>
        <w:t>search conditions</w:t>
      </w:r>
      <w:r w:rsidR="007E4932">
        <w:rPr>
          <w:bCs/>
        </w:rPr>
        <w:t xml:space="preserve"> []</w:t>
      </w:r>
      <w:r w:rsidR="00867A39">
        <w:rPr>
          <w:bCs/>
        </w:rPr>
        <w:t xml:space="preserve">. </w:t>
      </w:r>
    </w:p>
    <w:p w14:paraId="1DBDCBD3" w14:textId="4153AB85" w:rsidR="00F42BF1" w:rsidRDefault="00F42BF1" w:rsidP="00266874">
      <w:pPr>
        <w:rPr>
          <w:bCs/>
        </w:rPr>
      </w:pPr>
    </w:p>
    <w:p w14:paraId="3081C31B" w14:textId="7CAF8994" w:rsidR="00812B28" w:rsidRDefault="00867A39" w:rsidP="00266874">
      <w:pPr>
        <w:rPr>
          <w:bCs/>
        </w:rPr>
      </w:pPr>
      <w:r>
        <w:rPr>
          <w:bCs/>
        </w:rPr>
        <w:t xml:space="preserve">Several variants and improvements have been shown [4,7,17] which aim to address the </w:t>
      </w:r>
      <w:r w:rsidR="00201A54">
        <w:rPr>
          <w:bCs/>
        </w:rPr>
        <w:t xml:space="preserve">problems with optimization. </w:t>
      </w:r>
      <w:r w:rsidR="00D7124A">
        <w:rPr>
          <w:bCs/>
        </w:rPr>
        <w:t>Probabilistic methods have been appl</w:t>
      </w:r>
      <w:r w:rsidR="00201A54">
        <w:rPr>
          <w:bCs/>
        </w:rPr>
        <w:t>ie</w:t>
      </w:r>
      <w:r w:rsidR="00D7124A">
        <w:rPr>
          <w:bCs/>
        </w:rPr>
        <w:t>d to the image registration problem</w:t>
      </w:r>
      <w:r w:rsidR="00092D65">
        <w:rPr>
          <w:bCs/>
        </w:rPr>
        <w:t>. The ICP problem is framed in prob</w:t>
      </w:r>
      <w:r w:rsidR="00FE3497">
        <w:rPr>
          <w:bCs/>
        </w:rPr>
        <w:t>abil</w:t>
      </w:r>
      <w:r w:rsidR="00092D65">
        <w:rPr>
          <w:bCs/>
        </w:rPr>
        <w:t xml:space="preserve">istic </w:t>
      </w:r>
      <w:r w:rsidR="00FE3497">
        <w:rPr>
          <w:bCs/>
        </w:rPr>
        <w:t>terms</w:t>
      </w:r>
      <w:r w:rsidR="003919B7">
        <w:rPr>
          <w:bCs/>
        </w:rPr>
        <w:t xml:space="preserve"> by Thurn et al</w:t>
      </w:r>
      <w:r w:rsidR="00FE3497">
        <w:rPr>
          <w:bCs/>
        </w:rPr>
        <w:t xml:space="preserve"> to address the computation </w:t>
      </w:r>
      <w:r w:rsidR="00812B28">
        <w:rPr>
          <w:bCs/>
        </w:rPr>
        <w:t>requirements of the algorithm</w:t>
      </w:r>
      <w:r w:rsidR="003919B7">
        <w:rPr>
          <w:bCs/>
        </w:rPr>
        <w:t xml:space="preserve"> [1]</w:t>
      </w:r>
      <w:r w:rsidR="00812B28">
        <w:rPr>
          <w:bCs/>
        </w:rPr>
        <w:t xml:space="preserve">. </w:t>
      </w:r>
    </w:p>
    <w:p w14:paraId="753DE81A" w14:textId="62FE240E" w:rsidR="00BD0081" w:rsidRDefault="00BD0081" w:rsidP="00266874">
      <w:pPr>
        <w:rPr>
          <w:bCs/>
        </w:rPr>
      </w:pPr>
    </w:p>
    <w:p w14:paraId="193C84B2" w14:textId="77777777" w:rsidR="0036571A" w:rsidRDefault="0036571A" w:rsidP="00266874">
      <w:pPr>
        <w:rPr>
          <w:bCs/>
        </w:rPr>
      </w:pPr>
    </w:p>
    <w:p w14:paraId="42FDF105" w14:textId="09D11455" w:rsidR="00F42BF1" w:rsidRDefault="00F42BF1" w:rsidP="00F42BF1">
      <w:pPr>
        <w:rPr>
          <w:bCs/>
        </w:rPr>
      </w:pPr>
      <w:r>
        <w:rPr>
          <w:bCs/>
        </w:rPr>
        <w:t>The detection of weld seams using computer vision has been approached in multiple ways including through structured light and 3D scanning [23</w:t>
      </w:r>
      <w:r w:rsidR="006825FF">
        <w:rPr>
          <w:bCs/>
        </w:rPr>
        <w:t>,</w:t>
      </w:r>
      <w:r w:rsidR="00A220EC">
        <w:rPr>
          <w:bCs/>
        </w:rPr>
        <w:t xml:space="preserve"> </w:t>
      </w:r>
      <w:r w:rsidR="006825FF">
        <w:rPr>
          <w:bCs/>
        </w:rPr>
        <w:t>24</w:t>
      </w:r>
      <w:r>
        <w:rPr>
          <w:bCs/>
        </w:rPr>
        <w:t xml:space="preserve">]. </w:t>
      </w:r>
    </w:p>
    <w:p w14:paraId="3505C956" w14:textId="3A09B485" w:rsidR="00DB23BD" w:rsidRDefault="00DB23BD" w:rsidP="00F42BF1">
      <w:pPr>
        <w:rPr>
          <w:bCs/>
        </w:rPr>
      </w:pPr>
    </w:p>
    <w:p w14:paraId="215F28B6" w14:textId="51E4C061" w:rsidR="00DB23BD" w:rsidRPr="00DB23BD" w:rsidRDefault="00DB23BD" w:rsidP="00F42BF1">
      <w:r>
        <w:t xml:space="preserve">Chen et al present an artificial neural network approach to 2D </w:t>
      </w:r>
      <w:proofErr w:type="gramStart"/>
      <w:r>
        <w:t>vision based</w:t>
      </w:r>
      <w:proofErr w:type="gramEnd"/>
      <w:r>
        <w:t xml:space="preserve"> arc welding control [17]. </w:t>
      </w:r>
    </w:p>
    <w:p w14:paraId="23142E4D" w14:textId="77777777" w:rsidR="00F42BF1" w:rsidRDefault="00F42BF1" w:rsidP="00F42BF1">
      <w:pPr>
        <w:rPr>
          <w:bCs/>
        </w:rPr>
      </w:pPr>
    </w:p>
    <w:p w14:paraId="2155E7EB" w14:textId="16B02199" w:rsidR="00A82F43" w:rsidRDefault="00F42BF1" w:rsidP="00266874">
      <w:r>
        <w:rPr>
          <w:bCs/>
        </w:rPr>
        <w:t>A review of vision-based identification, detection, and tracking of weld seams is presented by Shah et al []. This area has continued to develop as advances in machine learning and modern computer vision strategies becom</w:t>
      </w:r>
      <w:r>
        <w:t xml:space="preserve">e </w:t>
      </w:r>
      <w:r w:rsidR="00FB1381">
        <w:t>available</w:t>
      </w:r>
      <w:r>
        <w:t>.</w:t>
      </w:r>
      <w:r w:rsidR="007A2F64">
        <w:t xml:space="preserve"> </w:t>
      </w:r>
      <w:r>
        <w:t xml:space="preserve"> []</w:t>
      </w:r>
      <w:r w:rsidR="00F62493">
        <w:t xml:space="preserve"> Variants of registration algorithm</w:t>
      </w:r>
      <w:r w:rsidR="00897D73">
        <w:t>s</w:t>
      </w:r>
      <w:r w:rsidR="00F62493">
        <w:t xml:space="preserve"> which replace </w:t>
      </w:r>
      <w:r w:rsidR="006E57FE">
        <w:t xml:space="preserve">the optimization component of iterative closest point with </w:t>
      </w:r>
      <w:r w:rsidR="00BB552F">
        <w:t xml:space="preserve">machine learning algorithms </w:t>
      </w:r>
      <w:r w:rsidR="00CC575C">
        <w:t>are emerging [</w:t>
      </w:r>
      <w:r w:rsidR="0010363F">
        <w:t>27,28,29</w:t>
      </w:r>
      <w:r w:rsidR="00CC575C">
        <w:t>].</w:t>
      </w:r>
      <w:r w:rsidR="00FB1381">
        <w:t xml:space="preserve"> </w:t>
      </w:r>
      <w:r w:rsidR="00A55942">
        <w:t>TEASER</w:t>
      </w:r>
      <w:r w:rsidR="0010363F">
        <w:t xml:space="preserve"> applies</w:t>
      </w:r>
      <w:r w:rsidR="00CC575C">
        <w:t xml:space="preserve"> These </w:t>
      </w:r>
      <w:r w:rsidR="009D7BB3">
        <w:t>ml</w:t>
      </w:r>
      <w:r w:rsidR="00CC575C">
        <w:t xml:space="preserve"> approaches</w:t>
      </w:r>
      <w:r w:rsidR="00276020">
        <w:t xml:space="preserve"> to the image reg problem and show performance improvements as compared to [</w:t>
      </w:r>
      <w:r w:rsidR="00DB23BD">
        <w:t>26</w:t>
      </w:r>
      <w:r w:rsidR="00276020">
        <w:t>]</w:t>
      </w:r>
      <w:r w:rsidR="00DB23BD">
        <w:t>.</w:t>
      </w:r>
    </w:p>
    <w:p w14:paraId="7A6D5187" w14:textId="15333D95" w:rsidR="00FB1381" w:rsidRDefault="00FB1381" w:rsidP="00266874"/>
    <w:p w14:paraId="2A6D01F8" w14:textId="789A059F" w:rsidR="007E4932" w:rsidRDefault="00DB3D61" w:rsidP="007E4932">
      <w:pPr>
        <w:rPr>
          <w:bCs/>
        </w:rPr>
      </w:pPr>
      <w:r>
        <w:rPr>
          <w:bCs/>
        </w:rPr>
        <w:t>A process for discovering and localizing workpieces</w:t>
      </w:r>
      <w:r w:rsidR="003755D1">
        <w:rPr>
          <w:bCs/>
        </w:rPr>
        <w:t xml:space="preserve"> </w:t>
      </w:r>
      <w:r>
        <w:rPr>
          <w:bCs/>
        </w:rPr>
        <w:t>to be joined by welding</w:t>
      </w:r>
      <w:r w:rsidR="00111204">
        <w:rPr>
          <w:bCs/>
        </w:rPr>
        <w:t xml:space="preserve"> from 3D point cloud data</w:t>
      </w:r>
      <w:r>
        <w:rPr>
          <w:bCs/>
        </w:rPr>
        <w:t xml:space="preserve"> is described by </w:t>
      </w:r>
      <w:proofErr w:type="spellStart"/>
      <w:r>
        <w:rPr>
          <w:bCs/>
        </w:rPr>
        <w:t>Rajaraman</w:t>
      </w:r>
      <w:proofErr w:type="spellEnd"/>
      <w:r>
        <w:rPr>
          <w:bCs/>
        </w:rPr>
        <w:t>, et al. [28]</w:t>
      </w:r>
      <w:r w:rsidR="00111204">
        <w:rPr>
          <w:bCs/>
        </w:rPr>
        <w:t xml:space="preserve"> A process </w:t>
      </w:r>
      <w:r w:rsidR="00D0586C">
        <w:rPr>
          <w:bCs/>
        </w:rPr>
        <w:t>from sensing to path planning is</w:t>
      </w:r>
      <w:r w:rsidR="00111204">
        <w:rPr>
          <w:bCs/>
        </w:rPr>
        <w:t xml:space="preserve"> presented that is similar to that of this paper, however the technique is restricted to localization of parts lying in the plane of the table. </w:t>
      </w:r>
    </w:p>
    <w:p w14:paraId="6FF5AC11" w14:textId="75E0E637" w:rsidR="00DB3D61" w:rsidRDefault="00DB3D61" w:rsidP="007E4932">
      <w:pPr>
        <w:rPr>
          <w:bCs/>
        </w:rPr>
      </w:pPr>
    </w:p>
    <w:p w14:paraId="4FECD254" w14:textId="77777777" w:rsidR="00111204" w:rsidRDefault="00111204" w:rsidP="007E4932">
      <w:pPr>
        <w:rPr>
          <w:bCs/>
        </w:rPr>
      </w:pPr>
    </w:p>
    <w:p w14:paraId="32F1626F" w14:textId="0F746BCA" w:rsidR="007E4932" w:rsidRDefault="007E4932" w:rsidP="007E4932">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available related to workpiece registration [20]. </w:t>
      </w:r>
    </w:p>
    <w:p w14:paraId="7CC04B57" w14:textId="77777777" w:rsidR="00904E0C" w:rsidRDefault="00904E0C" w:rsidP="00266874">
      <w:pPr>
        <w:rPr>
          <w:bCs/>
        </w:rPr>
      </w:pPr>
    </w:p>
    <w:p w14:paraId="56745A4E" w14:textId="5A52C0C1" w:rsidR="00766A3F" w:rsidRDefault="0033049C" w:rsidP="00266874">
      <w:pPr>
        <w:rPr>
          <w:bCs/>
        </w:rPr>
      </w:pPr>
      <w:proofErr w:type="spellStart"/>
      <w:r>
        <w:rPr>
          <w:bCs/>
        </w:rPr>
        <w:t>Kuss</w:t>
      </w:r>
      <w:proofErr w:type="spellEnd"/>
      <w:r>
        <w:rPr>
          <w:bCs/>
        </w:rPr>
        <w:t xml:space="preserve"> et al. investigate</w:t>
      </w:r>
      <w:r w:rsidR="008D73CE">
        <w:rPr>
          <w:bCs/>
        </w:rPr>
        <w:t xml:space="preserve"> </w:t>
      </w:r>
      <w:r w:rsidR="00C81EA9">
        <w:rPr>
          <w:bCs/>
        </w:rPr>
        <w:t>model syn</w:t>
      </w:r>
      <w:r w:rsidR="008D73CE">
        <w:rPr>
          <w:bCs/>
        </w:rPr>
        <w:t>thesis a</w:t>
      </w:r>
      <w:r w:rsidR="007806E1">
        <w:rPr>
          <w:bCs/>
        </w:rPr>
        <w:t>nd architecture for a welding process performed by a 6DOF robotic arm.</w:t>
      </w:r>
      <w:r w:rsidR="00070062">
        <w:rPr>
          <w:bCs/>
        </w:rPr>
        <w:t xml:space="preserve"> </w:t>
      </w:r>
      <w:r w:rsidR="00DB3D61">
        <w:rPr>
          <w:bCs/>
        </w:rPr>
        <w:t>[]</w:t>
      </w:r>
    </w:p>
    <w:p w14:paraId="6A158DD8" w14:textId="57EF7BA6" w:rsidR="001054F8" w:rsidRDefault="001054F8" w:rsidP="00266874">
      <w:pPr>
        <w:rPr>
          <w:bCs/>
        </w:rPr>
      </w:pPr>
    </w:p>
    <w:p w14:paraId="3ED62A2A" w14:textId="330AE87B" w:rsidR="004E5A78" w:rsidRDefault="001054F8" w:rsidP="00266874">
      <w:pPr>
        <w:rPr>
          <w:bCs/>
        </w:rPr>
      </w:pPr>
      <w:proofErr w:type="spellStart"/>
      <w:r>
        <w:rPr>
          <w:bCs/>
        </w:rPr>
        <w:t>Kuss</w:t>
      </w:r>
      <w:proofErr w:type="spellEnd"/>
      <w:r>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sidR="007E4932">
        <w:rPr>
          <w:bCs/>
        </w:rPr>
        <w:t xml:space="preserve">. </w:t>
      </w:r>
      <w:r w:rsidR="00B86CE7">
        <w:rPr>
          <w:bCs/>
        </w:rPr>
        <w:t xml:space="preserve">Part alignment and its </w:t>
      </w:r>
      <w:proofErr w:type="spellStart"/>
      <w:r w:rsidR="00B86CE7">
        <w:rPr>
          <w:bCs/>
        </w:rPr>
        <w:t>affect</w:t>
      </w:r>
      <w:proofErr w:type="spellEnd"/>
      <w:r w:rsidR="00B86CE7">
        <w:rPr>
          <w:bCs/>
        </w:rPr>
        <w:t xml:space="preserve"> on the welding model </w:t>
      </w:r>
      <w:proofErr w:type="gramStart"/>
      <w:r w:rsidR="00B86CE7">
        <w:rPr>
          <w:bCs/>
        </w:rPr>
        <w:t>used  for</w:t>
      </w:r>
      <w:proofErr w:type="gramEnd"/>
      <w:r w:rsidR="00B86CE7">
        <w:rPr>
          <w:bCs/>
        </w:rPr>
        <w:t xml:space="preserve"> automated process planning is investigated in []. </w:t>
      </w:r>
    </w:p>
    <w:p w14:paraId="324AEBA9" w14:textId="5AFDE140" w:rsidR="001720E8" w:rsidRDefault="001720E8" w:rsidP="00266874">
      <w:pPr>
        <w:rPr>
          <w:bCs/>
        </w:rPr>
      </w:pPr>
    </w:p>
    <w:p w14:paraId="58B73E59" w14:textId="235DF175"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p>
    <w:p w14:paraId="69DD7356" w14:textId="77777777" w:rsidR="00541BAC" w:rsidRDefault="00541BAC" w:rsidP="00541BAC">
      <w:pPr>
        <w:rPr>
          <w:bCs/>
        </w:rPr>
      </w:pPr>
    </w:p>
    <w:p w14:paraId="2A59F1AB" w14:textId="61BE0F82" w:rsidR="00B75F1A" w:rsidRPr="00B75F1A"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5BDBAEC6" w14:textId="77777777" w:rsidR="00B75F1A" w:rsidRPr="008C34D0" w:rsidRDefault="00B75F1A" w:rsidP="008C34D0"/>
    <w:p w14:paraId="068FA0D2" w14:textId="77777777" w:rsidR="00D37E7C" w:rsidRPr="00C00F96" w:rsidRDefault="00D37E7C" w:rsidP="00266874">
      <w:pPr>
        <w:rPr>
          <w:b/>
        </w:rPr>
      </w:pPr>
    </w:p>
    <w:p w14:paraId="7F409603" w14:textId="5FE9D5CF" w:rsidR="00266874"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6BC7F902" w14:textId="63090B2A"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71A8AEBF" w14:textId="2320A70A"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6F44BA50" w14:textId="73FB106F" w:rsidR="00266874" w:rsidRDefault="00266874" w:rsidP="00266874"/>
    <w:p w14:paraId="3AAC82AD" w14:textId="31ACD580" w:rsidR="00266874" w:rsidRDefault="00266874" w:rsidP="00266874">
      <w:r>
        <w:t xml:space="preserve">Environment sensing devices which generate 3D points are frequently used in the robotics industry, and improved sensors </w:t>
      </w:r>
      <w:r>
        <w:lastRenderedPageBreak/>
        <w:t xml:space="preserve">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071E0B2E" w14:textId="49DB3320"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269F9F81" w14:textId="7ED8BC4F" w:rsidR="00266874" w:rsidRDefault="00266874" w:rsidP="00266874"/>
    <w:p w14:paraId="54B6EFC1" w14:textId="14C80A07" w:rsidR="00266874" w:rsidRDefault="00266874" w:rsidP="00266874"/>
    <w:p w14:paraId="2A6ED7CF" w14:textId="77777777" w:rsidR="000552C1" w:rsidRDefault="000552C1" w:rsidP="000552C1">
      <w:pPr>
        <w:pStyle w:val="BodyTextIndent"/>
        <w:ind w:firstLine="0"/>
        <w:rPr>
          <w:kern w:val="0"/>
          <w:sz w:val="24"/>
          <w:szCs w:val="24"/>
        </w:rPr>
      </w:pPr>
    </w:p>
    <w:p w14:paraId="7959DFA9" w14:textId="2912CAC1"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4ED84647" w14:textId="0BED999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3529E4CD" w14:textId="24A4967C" w:rsidR="00E07BB4" w:rsidRDefault="00E07BB4" w:rsidP="00704CF8">
      <w:r>
        <w:t>Uniqueness</w:t>
      </w:r>
    </w:p>
    <w:p w14:paraId="3081D86E" w14:textId="77777777" w:rsidR="00704CF8" w:rsidRPr="00704CF8" w:rsidRDefault="00704CF8" w:rsidP="00704CF8"/>
    <w:p w14:paraId="12AFB8E4" w14:textId="6AB3350A"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15B5ECD" w14:textId="650BAE7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0A5F764E" w14:textId="77777777" w:rsidR="00A70BD7" w:rsidRDefault="00A70BD7" w:rsidP="00972624"/>
    <w:p w14:paraId="0CC61815" w14:textId="490F1643"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2D5F1C3" w14:textId="77777777" w:rsidR="00704CF8" w:rsidRPr="00704CF8" w:rsidRDefault="00704CF8" w:rsidP="00704CF8"/>
    <w:p w14:paraId="4D932894" w14:textId="49DDAED5"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243265E" w14:textId="5554D8D1"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AFBFEFD" w14:textId="2EE9731D" w:rsidR="00F65EBA" w:rsidRDefault="00F65EBA" w:rsidP="00972624"/>
    <w:p w14:paraId="6523A1F6" w14:textId="26D9930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158874E7" w14:textId="673ED178" w:rsidR="00972624" w:rsidRPr="00972624" w:rsidRDefault="00972624" w:rsidP="00972624"/>
    <w:p w14:paraId="3F3431B2" w14:textId="56E69ED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09C2FC9E" w14:textId="5AEB8F20"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1861EC0D"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7FA98077" w14:textId="77884C9F"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w:t>
      </w:r>
      <w:proofErr w:type="gramStart"/>
      <w:r w:rsidR="00E20F57">
        <w:t>requirements[</w:t>
      </w:r>
      <w:proofErr w:type="gramEnd"/>
      <w:r w:rsidR="00E20F57">
        <w:t>]</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w:t>
      </w:r>
      <w:r>
        <w:lastRenderedPageBreak/>
        <w:t>iterative closest point (ICP) cloud registration algorithm. This transformation matrix represents the location and orientation of the workpiece with respect to a fixed origin.</w:t>
      </w:r>
    </w:p>
    <w:p w14:paraId="686870F9" w14:textId="47B19916" w:rsidR="00573E6D" w:rsidRDefault="00573E6D" w:rsidP="00573E6D">
      <w:pPr>
        <w:pStyle w:val="BodyTextIndent"/>
        <w:ind w:left="360" w:firstLine="0"/>
        <w:rPr>
          <w:rFonts w:ascii="Arial" w:hAnsi="Arial" w:cs="Arial"/>
          <w:b/>
          <w:kern w:val="0"/>
        </w:rPr>
      </w:pPr>
    </w:p>
    <w:p w14:paraId="034ACB18" w14:textId="77777777" w:rsidR="00573E6D" w:rsidRDefault="00573E6D" w:rsidP="00573E6D">
      <w:pPr>
        <w:pStyle w:val="BodyTextIndent"/>
        <w:ind w:left="360" w:firstLine="0"/>
        <w:rPr>
          <w:rFonts w:ascii="Arial" w:hAnsi="Arial" w:cs="Arial"/>
          <w:b/>
          <w:kern w:val="0"/>
        </w:rPr>
      </w:pPr>
    </w:p>
    <w:p w14:paraId="4018B858" w14:textId="1FA05C6E"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26AF5836" w14:textId="6904F7B1" w:rsidR="00FC6874" w:rsidRPr="005C4588" w:rsidRDefault="00573E6D" w:rsidP="00885B36">
      <w:pPr>
        <w:pStyle w:val="BodyTextIndent"/>
        <w:ind w:firstLine="0"/>
      </w:pPr>
      <w:r w:rsidRPr="005C4588">
        <w:t xml:space="preserve">In the path </w:t>
      </w:r>
      <w:r w:rsidR="00AD5799" w:rsidRPr="005C4588">
        <w:t>generation</w:t>
      </w:r>
      <w:r w:rsidRPr="005C4588">
        <w:t xml:space="preserve"> stage</w:t>
      </w:r>
      <w:r w:rsidR="00885B36" w:rsidRPr="005C4588">
        <w:t xml:space="preserve"> the </w:t>
      </w:r>
      <w:r w:rsidR="005C4588" w:rsidRPr="005C4588">
        <w:t xml:space="preserve">transformation </w:t>
      </w:r>
      <w:r w:rsidR="00885B36" w:rsidRPr="005C4588">
        <w:t>result</w:t>
      </w:r>
      <w:r w:rsidR="005C4588" w:rsidRPr="005C4588">
        <w:t>ing</w:t>
      </w:r>
      <w:r w:rsidR="00885B36" w:rsidRPr="005C4588">
        <w:t xml:space="preserve"> </w:t>
      </w:r>
      <w:r w:rsidR="005C4588" w:rsidRPr="005C4588">
        <w:t>from</w:t>
      </w:r>
      <w:r w:rsidR="00885B36" w:rsidRPr="005C4588">
        <w:t xml:space="preserve"> workpiece localization</w:t>
      </w:r>
      <w:r w:rsidR="005C4588" w:rsidRPr="005C4588">
        <w:t xml:space="preserve"> is used to plan a set of tool poses appropriate for a specified application. The welding application of interest can be accomplished with a combination of straight-line segments and circular arcs. Therefore, the tool path can be determined </w:t>
      </w:r>
      <w:r w:rsidR="002A44F9">
        <w:t xml:space="preserve">by transforming the description of the desired weld seam in the local </w:t>
      </w:r>
      <w:r w:rsidR="00E20F57">
        <w:t xml:space="preserve">frame of the </w:t>
      </w:r>
      <w:r w:rsidR="002A44F9">
        <w:t xml:space="preserve">workpiece to the global frame. Once the coordinates of the seam are known a typical path planning strategy is applied to </w:t>
      </w:r>
      <w:r w:rsidR="009A0B47">
        <w:t xml:space="preserve">compute the appropriate joint velocities required to accomplish the desired application. </w:t>
      </w:r>
      <w:r w:rsidR="002A44F9">
        <w:t xml:space="preserve">  </w:t>
      </w:r>
      <w:r w:rsidR="00885B36" w:rsidRPr="005C4588">
        <w:t xml:space="preserve"> </w:t>
      </w:r>
    </w:p>
    <w:p w14:paraId="0789F971" w14:textId="24FCDF35" w:rsidR="00FC6874" w:rsidRDefault="00FC6874" w:rsidP="00FC6874">
      <w:pPr>
        <w:pStyle w:val="BodyTextIndent"/>
        <w:ind w:left="360" w:firstLine="0"/>
        <w:rPr>
          <w:rFonts w:ascii="Arial" w:hAnsi="Arial" w:cs="Arial"/>
          <w:b/>
          <w:kern w:val="0"/>
        </w:rPr>
      </w:pPr>
    </w:p>
    <w:p w14:paraId="6AB5A0BB" w14:textId="7845B23E"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7D98700A" w14:textId="77777777" w:rsidR="007E4932" w:rsidRDefault="007E4932"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F287E" w14:textId="77777777" w:rsidR="007E4932" w:rsidRDefault="007E4932" w:rsidP="00266874">
                                <w:pPr>
                                  <w:contextualSpacing/>
                                </w:pPr>
                                <w:r>
                                  <w:t xml:space="preserve">Workpiece CAD </w:t>
                                </w:r>
                              </w:p>
                              <w:p w14:paraId="4C91432A" w14:textId="77777777" w:rsidR="007E4932" w:rsidRDefault="007E4932" w:rsidP="00266874">
                                <w:pPr>
                                  <w:contextualSpacing/>
                                </w:pPr>
                                <w:r>
                                  <w:t>Model Generation</w:t>
                                </w:r>
                              </w:p>
                              <w:p w14:paraId="7BCA707B" w14:textId="77777777" w:rsidR="007E4932" w:rsidRDefault="007E4932"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A10CD" w14:textId="77777777" w:rsidR="007E4932" w:rsidRDefault="007E4932" w:rsidP="00266874">
                                <w:pPr>
                                  <w:spacing w:line="257" w:lineRule="auto"/>
                                  <w:contextualSpacing/>
                                  <w:rPr>
                                    <w:rFonts w:eastAsia="Calibri"/>
                                  </w:rPr>
                                </w:pPr>
                                <w:r>
                                  <w:rPr>
                                    <w:rFonts w:eastAsia="Calibri"/>
                                  </w:rPr>
                                  <w:t xml:space="preserve">Conversion to </w:t>
                                </w:r>
                              </w:p>
                              <w:p w14:paraId="54735486"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77E8087"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7B15B1CD" w14:textId="3953A20E" w:rsidR="007E4932" w:rsidRDefault="007E4932"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301DB" w14:textId="77777777" w:rsidR="007E4932" w:rsidRDefault="007E4932" w:rsidP="00266874">
                                <w:pPr>
                                  <w:spacing w:line="257" w:lineRule="auto"/>
                                  <w:contextualSpacing/>
                                  <w:rPr>
                                    <w:rFonts w:eastAsia="Calibri"/>
                                  </w:rPr>
                                </w:pPr>
                                <w:r>
                                  <w:rPr>
                                    <w:rFonts w:eastAsia="Calibri"/>
                                  </w:rPr>
                                  <w:t xml:space="preserve">Collection of </w:t>
                                </w:r>
                              </w:p>
                              <w:p w14:paraId="2D7AF61E" w14:textId="77777777" w:rsidR="007E4932" w:rsidRDefault="007E4932" w:rsidP="00266874">
                                <w:pPr>
                                  <w:spacing w:line="257" w:lineRule="auto"/>
                                  <w:contextualSpacing/>
                                  <w:rPr>
                                    <w:rFonts w:eastAsia="Calibri"/>
                                  </w:rPr>
                                </w:pPr>
                                <w:r>
                                  <w:rPr>
                                    <w:rFonts w:eastAsia="Calibri"/>
                                  </w:rPr>
                                  <w:t>2D LiDAR Scans</w:t>
                                </w:r>
                              </w:p>
                              <w:p w14:paraId="6140A248" w14:textId="77777777" w:rsidR="007E4932" w:rsidRDefault="007E4932" w:rsidP="00266874">
                                <w:pPr>
                                  <w:spacing w:line="256" w:lineRule="auto"/>
                                  <w:rPr>
                                    <w:rFonts w:eastAsia="Calibri"/>
                                  </w:rPr>
                                </w:pPr>
                              </w:p>
                              <w:p w14:paraId="079E85A4"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79A41E" w14:textId="77777777" w:rsidR="007E4932" w:rsidRDefault="007E4932" w:rsidP="00266874">
                                <w:pPr>
                                  <w:spacing w:line="257" w:lineRule="auto"/>
                                  <w:contextualSpacing/>
                                  <w:rPr>
                                    <w:rFonts w:eastAsia="Calibri"/>
                                  </w:rPr>
                                </w:pPr>
                                <w:r>
                                  <w:rPr>
                                    <w:rFonts w:eastAsia="Calibri"/>
                                  </w:rPr>
                                  <w:t xml:space="preserve">Conversion to </w:t>
                                </w:r>
                              </w:p>
                              <w:p w14:paraId="4099EDF0"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C49DE43" w14:textId="77777777" w:rsidR="007E4932" w:rsidRDefault="007E4932"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09484" w14:textId="77777777" w:rsidR="007E4932" w:rsidRDefault="007E4932"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0AAE869D" w14:textId="77777777" w:rsidR="007E4932" w:rsidRDefault="007E4932"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EF5C5" w14:textId="77777777" w:rsidR="007E4932" w:rsidRDefault="007E4932" w:rsidP="00266874">
                                <w:pPr>
                                  <w:spacing w:line="252" w:lineRule="auto"/>
                                  <w:contextualSpacing/>
                                  <w:rPr>
                                    <w:rFonts w:eastAsia="Calibri"/>
                                  </w:rPr>
                                </w:pPr>
                                <w:r>
                                  <w:rPr>
                                    <w:rFonts w:eastAsia="Calibri"/>
                                  </w:rPr>
                                  <w:t xml:space="preserve">Weld Seam </w:t>
                                </w:r>
                              </w:p>
                              <w:p w14:paraId="0FD78460" w14:textId="77777777" w:rsidR="007E4932" w:rsidRDefault="007E4932"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E0960" w14:textId="77777777" w:rsidR="007E4932" w:rsidRDefault="007E4932" w:rsidP="00266874">
                                <w:pPr>
                                  <w:spacing w:line="252" w:lineRule="auto"/>
                                  <w:contextualSpacing/>
                                  <w:rPr>
                                    <w:rFonts w:eastAsia="Calibri"/>
                                  </w:rPr>
                                </w:pPr>
                                <w:r>
                                  <w:rPr>
                                    <w:rFonts w:eastAsia="Calibri"/>
                                  </w:rPr>
                                  <w:t>Joint Velocity</w:t>
                                </w:r>
                              </w:p>
                              <w:p w14:paraId="01BA920D" w14:textId="77777777" w:rsidR="007E4932" w:rsidRDefault="007E4932"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6D81BEF5" w14:textId="77777777" w:rsidR="007E4932" w:rsidRDefault="007E4932"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7ACBA" w14:textId="77777777" w:rsidR="007E4932" w:rsidRDefault="007E4932" w:rsidP="00266874">
                                <w:pPr>
                                  <w:spacing w:line="257" w:lineRule="auto"/>
                                  <w:contextualSpacing/>
                                  <w:rPr>
                                    <w:rFonts w:eastAsia="Calibri"/>
                                  </w:rPr>
                                </w:pPr>
                                <w:r>
                                  <w:rPr>
                                    <w:rFonts w:eastAsia="Calibri"/>
                                  </w:rPr>
                                  <w:t xml:space="preserve">Voxel </w:t>
                                </w:r>
                              </w:p>
                              <w:p w14:paraId="60FA1F61" w14:textId="77777777" w:rsidR="007E4932" w:rsidRDefault="007E4932" w:rsidP="00266874">
                                <w:pPr>
                                  <w:spacing w:line="257" w:lineRule="auto"/>
                                  <w:contextualSpacing/>
                                  <w:rPr>
                                    <w:rFonts w:eastAsia="Calibri"/>
                                  </w:rPr>
                                </w:pPr>
                                <w:r>
                                  <w:rPr>
                                    <w:rFonts w:eastAsia="Calibri"/>
                                  </w:rPr>
                                  <w:t>Filtering</w:t>
                                </w:r>
                              </w:p>
                              <w:p w14:paraId="7692B4D6"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06575" w14:textId="77777777" w:rsidR="007E4932" w:rsidRDefault="007E4932" w:rsidP="00266874">
                                <w:pPr>
                                  <w:spacing w:line="254" w:lineRule="auto"/>
                                  <w:contextualSpacing/>
                                  <w:rPr>
                                    <w:rFonts w:eastAsia="Calibri"/>
                                  </w:rPr>
                                </w:pPr>
                                <w:r>
                                  <w:rPr>
                                    <w:rFonts w:eastAsia="Calibri"/>
                                  </w:rPr>
                                  <w:t xml:space="preserve">RANSAC </w:t>
                                </w:r>
                              </w:p>
                              <w:p w14:paraId="5CB1331C" w14:textId="77777777" w:rsidR="007E4932" w:rsidRDefault="007E4932" w:rsidP="00266874">
                                <w:pPr>
                                  <w:spacing w:line="254" w:lineRule="auto"/>
                                  <w:contextualSpacing/>
                                  <w:rPr>
                                    <w:rFonts w:eastAsia="Calibri"/>
                                  </w:rPr>
                                </w:pPr>
                                <w:r>
                                  <w:rPr>
                                    <w:rFonts w:eastAsia="Calibri"/>
                                  </w:rPr>
                                  <w:t>Segmentation</w:t>
                                </w:r>
                              </w:p>
                              <w:p w14:paraId="1502B1E2" w14:textId="77777777" w:rsidR="007E4932" w:rsidRDefault="007E4932"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EF67B" w14:textId="77777777" w:rsidR="007E4932" w:rsidRDefault="007E4932" w:rsidP="00266874">
                                <w:pPr>
                                  <w:spacing w:line="252" w:lineRule="auto"/>
                                  <w:contextualSpacing/>
                                  <w:rPr>
                                    <w:rFonts w:eastAsia="Calibri"/>
                                  </w:rPr>
                                </w:pPr>
                                <w:r>
                                  <w:rPr>
                                    <w:rFonts w:eastAsia="Calibri"/>
                                  </w:rPr>
                                  <w:t xml:space="preserve">ICP </w:t>
                                </w:r>
                              </w:p>
                              <w:p w14:paraId="72F29C2E" w14:textId="77777777" w:rsidR="007E4932" w:rsidRDefault="007E4932" w:rsidP="00266874">
                                <w:pPr>
                                  <w:spacing w:line="252" w:lineRule="auto"/>
                                  <w:contextualSpacing/>
                                  <w:rPr>
                                    <w:rFonts w:eastAsia="Calibri"/>
                                  </w:rPr>
                                </w:pPr>
                                <w:r>
                                  <w:rPr>
                                    <w:rFonts w:eastAsia="Calibri"/>
                                  </w:rPr>
                                  <w:t>Registration</w:t>
                                </w:r>
                              </w:p>
                              <w:p w14:paraId="605E8632" w14:textId="77777777" w:rsidR="007E4932" w:rsidRDefault="007E4932"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78F51" w14:textId="77777777" w:rsidR="007E4932" w:rsidRDefault="007E4932"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26E2C783" w14:textId="0FA0590E" w:rsidR="007E4932" w:rsidRPr="008D7E14" w:rsidRDefault="007E4932"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7E4932" w:rsidRDefault="007E49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&#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7D98700A" w14:textId="77777777" w:rsidR="007E4932" w:rsidRDefault="007E4932"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5C0F287E" w14:textId="77777777" w:rsidR="007E4932" w:rsidRDefault="007E4932" w:rsidP="00266874">
                          <w:pPr>
                            <w:contextualSpacing/>
                          </w:pPr>
                          <w:r>
                            <w:t xml:space="preserve">Workpiece CAD </w:t>
                          </w:r>
                        </w:p>
                        <w:p w14:paraId="4C91432A" w14:textId="77777777" w:rsidR="007E4932" w:rsidRDefault="007E4932" w:rsidP="00266874">
                          <w:pPr>
                            <w:contextualSpacing/>
                          </w:pPr>
                          <w:r>
                            <w:t>Model Generation</w:t>
                          </w:r>
                        </w:p>
                        <w:p w14:paraId="7BCA707B" w14:textId="77777777" w:rsidR="007E4932" w:rsidRDefault="007E4932"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204A10CD" w14:textId="77777777" w:rsidR="007E4932" w:rsidRDefault="007E4932" w:rsidP="00266874">
                          <w:pPr>
                            <w:spacing w:line="257" w:lineRule="auto"/>
                            <w:contextualSpacing/>
                            <w:rPr>
                              <w:rFonts w:eastAsia="Calibri"/>
                            </w:rPr>
                          </w:pPr>
                          <w:r>
                            <w:rPr>
                              <w:rFonts w:eastAsia="Calibri"/>
                            </w:rPr>
                            <w:t xml:space="preserve">Conversion to </w:t>
                          </w:r>
                        </w:p>
                        <w:p w14:paraId="54735486"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77E8087" w14:textId="77777777" w:rsidR="007E4932" w:rsidRDefault="007E4932"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B15B1CD" w14:textId="3953A20E" w:rsidR="007E4932" w:rsidRDefault="007E4932"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A5301DB" w14:textId="77777777" w:rsidR="007E4932" w:rsidRDefault="007E4932" w:rsidP="00266874">
                          <w:pPr>
                            <w:spacing w:line="257" w:lineRule="auto"/>
                            <w:contextualSpacing/>
                            <w:rPr>
                              <w:rFonts w:eastAsia="Calibri"/>
                            </w:rPr>
                          </w:pPr>
                          <w:r>
                            <w:rPr>
                              <w:rFonts w:eastAsia="Calibri"/>
                            </w:rPr>
                            <w:t xml:space="preserve">Collection of </w:t>
                          </w:r>
                        </w:p>
                        <w:p w14:paraId="2D7AF61E" w14:textId="77777777" w:rsidR="007E4932" w:rsidRDefault="007E4932" w:rsidP="00266874">
                          <w:pPr>
                            <w:spacing w:line="257" w:lineRule="auto"/>
                            <w:contextualSpacing/>
                            <w:rPr>
                              <w:rFonts w:eastAsia="Calibri"/>
                            </w:rPr>
                          </w:pPr>
                          <w:r>
                            <w:rPr>
                              <w:rFonts w:eastAsia="Calibri"/>
                            </w:rPr>
                            <w:t>2D LiDAR Scans</w:t>
                          </w:r>
                        </w:p>
                        <w:p w14:paraId="6140A248" w14:textId="77777777" w:rsidR="007E4932" w:rsidRDefault="007E4932" w:rsidP="00266874">
                          <w:pPr>
                            <w:spacing w:line="256" w:lineRule="auto"/>
                            <w:rPr>
                              <w:rFonts w:eastAsia="Calibri"/>
                            </w:rPr>
                          </w:pPr>
                        </w:p>
                        <w:p w14:paraId="079E85A4" w14:textId="77777777" w:rsidR="007E4932" w:rsidRDefault="007E4932"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6779A41E" w14:textId="77777777" w:rsidR="007E4932" w:rsidRDefault="007E4932" w:rsidP="00266874">
                          <w:pPr>
                            <w:spacing w:line="257" w:lineRule="auto"/>
                            <w:contextualSpacing/>
                            <w:rPr>
                              <w:rFonts w:eastAsia="Calibri"/>
                            </w:rPr>
                          </w:pPr>
                          <w:r>
                            <w:rPr>
                              <w:rFonts w:eastAsia="Calibri"/>
                            </w:rPr>
                            <w:t xml:space="preserve">Conversion to </w:t>
                          </w:r>
                        </w:p>
                        <w:p w14:paraId="4099EDF0"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C49DE43" w14:textId="77777777" w:rsidR="007E4932" w:rsidRDefault="007E4932"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68E09484" w14:textId="77777777" w:rsidR="007E4932" w:rsidRDefault="007E4932"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0AAE869D" w14:textId="77777777" w:rsidR="007E4932" w:rsidRDefault="007E4932"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646EF5C5" w14:textId="77777777" w:rsidR="007E4932" w:rsidRDefault="007E4932" w:rsidP="00266874">
                          <w:pPr>
                            <w:spacing w:line="252" w:lineRule="auto"/>
                            <w:contextualSpacing/>
                            <w:rPr>
                              <w:rFonts w:eastAsia="Calibri"/>
                            </w:rPr>
                          </w:pPr>
                          <w:r>
                            <w:rPr>
                              <w:rFonts w:eastAsia="Calibri"/>
                            </w:rPr>
                            <w:t xml:space="preserve">Weld Seam </w:t>
                          </w:r>
                        </w:p>
                        <w:p w14:paraId="0FD78460" w14:textId="77777777" w:rsidR="007E4932" w:rsidRDefault="007E4932"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9FE0960" w14:textId="77777777" w:rsidR="007E4932" w:rsidRDefault="007E4932" w:rsidP="00266874">
                          <w:pPr>
                            <w:spacing w:line="252" w:lineRule="auto"/>
                            <w:contextualSpacing/>
                            <w:rPr>
                              <w:rFonts w:eastAsia="Calibri"/>
                            </w:rPr>
                          </w:pPr>
                          <w:r>
                            <w:rPr>
                              <w:rFonts w:eastAsia="Calibri"/>
                            </w:rPr>
                            <w:t>Joint Velocity</w:t>
                          </w:r>
                        </w:p>
                        <w:p w14:paraId="01BA920D" w14:textId="77777777" w:rsidR="007E4932" w:rsidRDefault="007E4932"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6D81BEF5" w14:textId="77777777" w:rsidR="007E4932" w:rsidRDefault="007E4932"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2587ACBA" w14:textId="77777777" w:rsidR="007E4932" w:rsidRDefault="007E4932" w:rsidP="00266874">
                          <w:pPr>
                            <w:spacing w:line="257" w:lineRule="auto"/>
                            <w:contextualSpacing/>
                            <w:rPr>
                              <w:rFonts w:eastAsia="Calibri"/>
                            </w:rPr>
                          </w:pPr>
                          <w:r>
                            <w:rPr>
                              <w:rFonts w:eastAsia="Calibri"/>
                            </w:rPr>
                            <w:t xml:space="preserve">Voxel </w:t>
                          </w:r>
                        </w:p>
                        <w:p w14:paraId="60FA1F61" w14:textId="77777777" w:rsidR="007E4932" w:rsidRDefault="007E4932" w:rsidP="00266874">
                          <w:pPr>
                            <w:spacing w:line="257" w:lineRule="auto"/>
                            <w:contextualSpacing/>
                            <w:rPr>
                              <w:rFonts w:eastAsia="Calibri"/>
                            </w:rPr>
                          </w:pPr>
                          <w:r>
                            <w:rPr>
                              <w:rFonts w:eastAsia="Calibri"/>
                            </w:rPr>
                            <w:t>Filtering</w:t>
                          </w:r>
                        </w:p>
                        <w:p w14:paraId="7692B4D6" w14:textId="77777777" w:rsidR="007E4932" w:rsidRDefault="007E4932"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306575" w14:textId="77777777" w:rsidR="007E4932" w:rsidRDefault="007E4932" w:rsidP="00266874">
                          <w:pPr>
                            <w:spacing w:line="254" w:lineRule="auto"/>
                            <w:contextualSpacing/>
                            <w:rPr>
                              <w:rFonts w:eastAsia="Calibri"/>
                            </w:rPr>
                          </w:pPr>
                          <w:r>
                            <w:rPr>
                              <w:rFonts w:eastAsia="Calibri"/>
                            </w:rPr>
                            <w:t xml:space="preserve">RANSAC </w:t>
                          </w:r>
                        </w:p>
                        <w:p w14:paraId="5CB1331C" w14:textId="77777777" w:rsidR="007E4932" w:rsidRDefault="007E4932" w:rsidP="00266874">
                          <w:pPr>
                            <w:spacing w:line="254" w:lineRule="auto"/>
                            <w:contextualSpacing/>
                            <w:rPr>
                              <w:rFonts w:eastAsia="Calibri"/>
                            </w:rPr>
                          </w:pPr>
                          <w:r>
                            <w:rPr>
                              <w:rFonts w:eastAsia="Calibri"/>
                            </w:rPr>
                            <w:t>Segmentation</w:t>
                          </w:r>
                        </w:p>
                        <w:p w14:paraId="1502B1E2" w14:textId="77777777" w:rsidR="007E4932" w:rsidRDefault="007E4932"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236EF67B" w14:textId="77777777" w:rsidR="007E4932" w:rsidRDefault="007E4932" w:rsidP="00266874">
                          <w:pPr>
                            <w:spacing w:line="252" w:lineRule="auto"/>
                            <w:contextualSpacing/>
                            <w:rPr>
                              <w:rFonts w:eastAsia="Calibri"/>
                            </w:rPr>
                          </w:pPr>
                          <w:r>
                            <w:rPr>
                              <w:rFonts w:eastAsia="Calibri"/>
                            </w:rPr>
                            <w:t xml:space="preserve">ICP </w:t>
                          </w:r>
                        </w:p>
                        <w:p w14:paraId="72F29C2E" w14:textId="77777777" w:rsidR="007E4932" w:rsidRDefault="007E4932" w:rsidP="00266874">
                          <w:pPr>
                            <w:spacing w:line="252" w:lineRule="auto"/>
                            <w:contextualSpacing/>
                            <w:rPr>
                              <w:rFonts w:eastAsia="Calibri"/>
                            </w:rPr>
                          </w:pPr>
                          <w:r>
                            <w:rPr>
                              <w:rFonts w:eastAsia="Calibri"/>
                            </w:rPr>
                            <w:t>Registration</w:t>
                          </w:r>
                        </w:p>
                        <w:p w14:paraId="605E8632" w14:textId="77777777" w:rsidR="007E4932" w:rsidRDefault="007E4932"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1578F51" w14:textId="77777777" w:rsidR="007E4932" w:rsidRDefault="007E4932"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26E2C783" w14:textId="0FA0590E" w:rsidR="007E4932" w:rsidRPr="008D7E14" w:rsidRDefault="007E4932"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7E4932" w:rsidRDefault="007E4932"/>
                    </w:txbxContent>
                  </v:textbox>
                </v:shape>
                <w10:wrap type="topAndBottom" anchorx="page"/>
              </v:group>
            </w:pict>
          </mc:Fallback>
        </mc:AlternateContent>
      </w:r>
    </w:p>
    <w:p w14:paraId="4AEC1430" w14:textId="34042672" w:rsidR="00FC6874" w:rsidRDefault="00FC6874" w:rsidP="00FC6874">
      <w:pPr>
        <w:pStyle w:val="BodyTextIndent"/>
        <w:ind w:left="360" w:firstLine="0"/>
        <w:rPr>
          <w:rFonts w:ascii="Arial" w:hAnsi="Arial" w:cs="Arial"/>
          <w:b/>
          <w:kern w:val="0"/>
        </w:rPr>
      </w:pPr>
    </w:p>
    <w:p w14:paraId="1E43B756" w14:textId="7F5569CF" w:rsidR="00573E6D" w:rsidRDefault="00573E6D" w:rsidP="00FC6874">
      <w:pPr>
        <w:pStyle w:val="BodyTextIndent"/>
        <w:ind w:left="360" w:firstLine="0"/>
        <w:rPr>
          <w:rFonts w:ascii="Arial" w:hAnsi="Arial" w:cs="Arial"/>
          <w:b/>
          <w:kern w:val="0"/>
        </w:rPr>
      </w:pPr>
    </w:p>
    <w:p w14:paraId="0AC93306" w14:textId="63B7145E" w:rsidR="00F42747" w:rsidRDefault="00F42747" w:rsidP="00FC6874">
      <w:pPr>
        <w:pStyle w:val="BodyTextIndent"/>
        <w:ind w:left="360" w:firstLine="0"/>
        <w:rPr>
          <w:rFonts w:ascii="Arial" w:hAnsi="Arial" w:cs="Arial"/>
          <w:b/>
          <w:kern w:val="0"/>
        </w:rPr>
      </w:pPr>
    </w:p>
    <w:p w14:paraId="1191C4D7" w14:textId="647B854C" w:rsidR="00F42747" w:rsidRDefault="00F42747" w:rsidP="00E20F57">
      <w:pPr>
        <w:pStyle w:val="BodyTextIndent"/>
        <w:ind w:firstLine="0"/>
        <w:rPr>
          <w:rFonts w:ascii="Arial" w:hAnsi="Arial" w:cs="Arial"/>
          <w:b/>
          <w:kern w:val="0"/>
        </w:rPr>
      </w:pPr>
    </w:p>
    <w:p w14:paraId="71B5ACCB" w14:textId="77777777" w:rsidR="00E20F57" w:rsidRDefault="00E20F57" w:rsidP="00E20F57">
      <w:pPr>
        <w:pStyle w:val="BodyTextIndent"/>
        <w:ind w:firstLine="0"/>
        <w:rPr>
          <w:rFonts w:ascii="Arial" w:hAnsi="Arial" w:cs="Arial"/>
          <w:b/>
          <w:kern w:val="0"/>
        </w:rPr>
      </w:pPr>
    </w:p>
    <w:p w14:paraId="040DFAA7" w14:textId="2D27B9B0" w:rsidR="00215ACB" w:rsidRDefault="00AD5799" w:rsidP="00215ACB">
      <w:pPr>
        <w:pStyle w:val="BodyTextIndent"/>
        <w:numPr>
          <w:ilvl w:val="0"/>
          <w:numId w:val="3"/>
        </w:numPr>
        <w:ind w:left="360"/>
        <w:rPr>
          <w:rFonts w:ascii="Arial" w:hAnsi="Arial" w:cs="Arial"/>
          <w:b/>
          <w:kern w:val="0"/>
        </w:rPr>
      </w:pPr>
      <w:r>
        <w:rPr>
          <w:rFonts w:ascii="Arial" w:hAnsi="Arial" w:cs="Arial"/>
          <w:b/>
          <w:kern w:val="0"/>
        </w:rPr>
        <w:t>WORKPIECE LOCALIZATION</w:t>
      </w:r>
      <w:r w:rsidR="00FC6874">
        <w:rPr>
          <w:rFonts w:ascii="Arial" w:hAnsi="Arial" w:cs="Arial"/>
          <w:b/>
          <w:kern w:val="0"/>
        </w:rPr>
        <w:t xml:space="preserve"> ALGORITHMS</w:t>
      </w:r>
    </w:p>
    <w:p w14:paraId="1672CA30" w14:textId="594F39EB" w:rsidR="00215ACB" w:rsidRDefault="00215ACB" w:rsidP="00215ACB">
      <w:pPr>
        <w:pStyle w:val="BodyTextIndent"/>
        <w:ind w:left="360" w:firstLine="0"/>
        <w:rPr>
          <w:rFonts w:ascii="Arial" w:hAnsi="Arial" w:cs="Arial"/>
          <w:b/>
          <w:kern w:val="0"/>
        </w:rPr>
      </w:pPr>
    </w:p>
    <w:p w14:paraId="0F83595F" w14:textId="571A4632" w:rsidR="00215ACB" w:rsidRPr="00D2417D" w:rsidRDefault="00215ACB" w:rsidP="00D2417D">
      <w:pPr>
        <w:pStyle w:val="BodyTextIndent"/>
        <w:numPr>
          <w:ilvl w:val="1"/>
          <w:numId w:val="3"/>
        </w:numPr>
        <w:rPr>
          <w:rFonts w:ascii="Arial" w:hAnsi="Arial" w:cs="Arial"/>
          <w:b/>
          <w:bCs/>
          <w:kern w:val="0"/>
        </w:rPr>
      </w:pPr>
      <w:r w:rsidRPr="00215ACB">
        <w:rPr>
          <w:b/>
          <w:bCs/>
        </w:rPr>
        <w:t>Filtering w/ Bounding Box and Voxel</w:t>
      </w:r>
    </w:p>
    <w:p w14:paraId="1E27EF26" w14:textId="37A531C9"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p>
    <w:p w14:paraId="5BDFCCDD" w14:textId="7A1839BE" w:rsidR="009153FF" w:rsidRPr="00E07BB4" w:rsidRDefault="00E07BB4" w:rsidP="00723AA4">
      <w:pPr>
        <w:pStyle w:val="BodyTextIndent"/>
        <w:ind w:firstLine="0"/>
        <w:rPr>
          <w:b/>
          <w:bCs/>
        </w:rPr>
      </w:pPr>
      <w:r w:rsidRPr="00E07BB4">
        <w:rPr>
          <w:b/>
          <w:bCs/>
        </w:rPr>
        <w:t>Add math</w:t>
      </w:r>
    </w:p>
    <w:p w14:paraId="4A992D43" w14:textId="18E537DB"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2A824A3A" w14:textId="1741990C"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1F761DFC" w14:textId="77777777" w:rsidR="007E4932" w:rsidRDefault="007E4932"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11690220" w14:textId="77777777" w:rsidR="007E4932" w:rsidRDefault="007E4932"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483343C" w14:textId="77777777" w:rsidR="007E4932" w:rsidRDefault="007E4932"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38779486" w14:textId="77777777" w:rsidR="007E4932" w:rsidRDefault="007E4932"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301.45pt;margin-top:12.15pt;width:269.1pt;height:498pt;z-index:25166438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1F761DFC" w14:textId="77777777" w:rsidR="007E4932" w:rsidRDefault="007E4932"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11690220" w14:textId="77777777" w:rsidR="007E4932" w:rsidRDefault="007E4932"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483343C" w14:textId="77777777" w:rsidR="007E4932" w:rsidRDefault="007E4932"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38779486" w14:textId="77777777" w:rsidR="007E4932" w:rsidRDefault="007E4932"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p>
    <w:p w14:paraId="76B28F55" w14:textId="0AC12EBD"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41FD6793" w14:textId="29E3138A"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0DA28E1A" w14:textId="0A32748C" w:rsidR="00D2417D" w:rsidRPr="00E07BB4" w:rsidRDefault="00E07BB4" w:rsidP="00215ACB">
      <w:pPr>
        <w:pStyle w:val="BodyTextIndent"/>
        <w:ind w:firstLine="0"/>
        <w:rPr>
          <w:b/>
        </w:rPr>
      </w:pPr>
      <w:r w:rsidRPr="00E07BB4">
        <w:rPr>
          <w:b/>
        </w:rPr>
        <w:t>Add math</w:t>
      </w:r>
    </w:p>
    <w:p w14:paraId="79A73A57" w14:textId="4715CAB9"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185BFE9E" w14:textId="32392D1A" w:rsidR="00215ACB" w:rsidRDefault="00215ACB" w:rsidP="00215ACB">
      <w:pPr>
        <w:pStyle w:val="BodyTextIndent"/>
        <w:ind w:firstLine="0"/>
        <w:rPr>
          <w:rFonts w:ascii="Arial" w:hAnsi="Arial" w:cs="Arial"/>
          <w:b/>
          <w:bCs/>
          <w:kern w:val="0"/>
        </w:rPr>
      </w:pPr>
    </w:p>
    <w:p w14:paraId="5684004E" w14:textId="24844B38" w:rsidR="00215ACB" w:rsidRDefault="00215ACB" w:rsidP="00215ACB">
      <w:pPr>
        <w:pStyle w:val="BodyTextIndent"/>
        <w:ind w:firstLine="0"/>
        <w:rPr>
          <w:rFonts w:ascii="Arial" w:hAnsi="Arial" w:cs="Arial"/>
          <w:b/>
          <w:bCs/>
          <w:kern w:val="0"/>
        </w:rPr>
      </w:pPr>
    </w:p>
    <w:p w14:paraId="02466A88" w14:textId="627185F2" w:rsidR="00215ACB" w:rsidRDefault="00215ACB" w:rsidP="00215ACB">
      <w:pPr>
        <w:pStyle w:val="BodyTextIndent"/>
        <w:ind w:firstLine="0"/>
        <w:rPr>
          <w:rFonts w:ascii="Arial" w:hAnsi="Arial" w:cs="Arial"/>
          <w:b/>
          <w:bCs/>
          <w:kern w:val="0"/>
        </w:rPr>
      </w:pPr>
    </w:p>
    <w:p w14:paraId="382C8B01" w14:textId="1FDD7A09" w:rsidR="00215ACB" w:rsidRDefault="00215ACB" w:rsidP="00215ACB">
      <w:pPr>
        <w:pStyle w:val="BodyTextIndent"/>
        <w:ind w:firstLine="0"/>
        <w:rPr>
          <w:rFonts w:ascii="Arial" w:hAnsi="Arial" w:cs="Arial"/>
          <w:b/>
          <w:bCs/>
          <w:kern w:val="0"/>
        </w:rPr>
      </w:pPr>
    </w:p>
    <w:p w14:paraId="0E9F687D" w14:textId="14784640" w:rsidR="00215ACB" w:rsidRDefault="00215ACB" w:rsidP="00215ACB">
      <w:pPr>
        <w:pStyle w:val="BodyTextIndent"/>
        <w:ind w:firstLine="0"/>
        <w:rPr>
          <w:rFonts w:ascii="Arial" w:hAnsi="Arial" w:cs="Arial"/>
          <w:b/>
          <w:bCs/>
          <w:kern w:val="0"/>
        </w:rPr>
      </w:pPr>
    </w:p>
    <w:p w14:paraId="652BB99F" w14:textId="597D07B0" w:rsidR="00215ACB" w:rsidRDefault="00215ACB" w:rsidP="00215ACB">
      <w:pPr>
        <w:pStyle w:val="BodyTextIndent"/>
        <w:ind w:firstLine="0"/>
        <w:rPr>
          <w:rFonts w:ascii="Arial" w:hAnsi="Arial" w:cs="Arial"/>
          <w:b/>
          <w:bCs/>
          <w:kern w:val="0"/>
        </w:rPr>
      </w:pPr>
    </w:p>
    <w:p w14:paraId="2C9CDF9A" w14:textId="193AE9AB" w:rsidR="00215ACB" w:rsidRDefault="00215ACB" w:rsidP="00215ACB">
      <w:pPr>
        <w:pStyle w:val="BodyTextIndent"/>
        <w:ind w:firstLine="0"/>
        <w:rPr>
          <w:rFonts w:ascii="Arial" w:hAnsi="Arial" w:cs="Arial"/>
          <w:b/>
          <w:bCs/>
          <w:kern w:val="0"/>
        </w:rPr>
      </w:pPr>
    </w:p>
    <w:p w14:paraId="5C9920BF" w14:textId="5A0B8060" w:rsidR="00215ACB" w:rsidRDefault="00215ACB" w:rsidP="00215ACB">
      <w:pPr>
        <w:pStyle w:val="BodyTextIndent"/>
        <w:ind w:firstLine="0"/>
        <w:rPr>
          <w:rFonts w:ascii="Arial" w:hAnsi="Arial" w:cs="Arial"/>
          <w:b/>
          <w:bCs/>
          <w:kern w:val="0"/>
        </w:rPr>
      </w:pPr>
    </w:p>
    <w:p w14:paraId="0648CA81" w14:textId="2C081264" w:rsidR="00A066F8" w:rsidRDefault="00A066F8" w:rsidP="00215ACB">
      <w:pPr>
        <w:pStyle w:val="BodyTextIndent"/>
        <w:ind w:firstLine="0"/>
        <w:rPr>
          <w:rFonts w:ascii="Arial" w:hAnsi="Arial" w:cs="Arial"/>
          <w:b/>
          <w:bCs/>
          <w:kern w:val="0"/>
        </w:rPr>
      </w:pPr>
    </w:p>
    <w:p w14:paraId="1A68EF71" w14:textId="46B6887C" w:rsidR="00A066F8" w:rsidRDefault="00A066F8" w:rsidP="00215ACB">
      <w:pPr>
        <w:pStyle w:val="BodyTextIndent"/>
        <w:ind w:firstLine="0"/>
        <w:rPr>
          <w:rFonts w:ascii="Arial" w:hAnsi="Arial" w:cs="Arial"/>
          <w:b/>
          <w:bCs/>
          <w:kern w:val="0"/>
        </w:rPr>
      </w:pPr>
    </w:p>
    <w:p w14:paraId="639ECCFE" w14:textId="5E2B2535" w:rsidR="00A066F8" w:rsidRDefault="00A066F8" w:rsidP="00215ACB">
      <w:pPr>
        <w:pStyle w:val="BodyTextIndent"/>
        <w:ind w:firstLine="0"/>
        <w:rPr>
          <w:rFonts w:ascii="Arial" w:hAnsi="Arial" w:cs="Arial"/>
          <w:b/>
          <w:bCs/>
          <w:kern w:val="0"/>
        </w:rPr>
      </w:pPr>
    </w:p>
    <w:p w14:paraId="383F428A" w14:textId="6DE86B44" w:rsidR="00A066F8" w:rsidRDefault="00A066F8" w:rsidP="00215ACB">
      <w:pPr>
        <w:pStyle w:val="BodyTextIndent"/>
        <w:ind w:firstLine="0"/>
        <w:rPr>
          <w:rFonts w:ascii="Arial" w:hAnsi="Arial" w:cs="Arial"/>
          <w:b/>
          <w:bCs/>
          <w:kern w:val="0"/>
        </w:rPr>
      </w:pPr>
    </w:p>
    <w:p w14:paraId="08680651" w14:textId="19C71996" w:rsidR="00A066F8" w:rsidRDefault="00A066F8" w:rsidP="00215ACB">
      <w:pPr>
        <w:pStyle w:val="BodyTextIndent"/>
        <w:ind w:firstLine="0"/>
        <w:rPr>
          <w:rFonts w:ascii="Arial" w:hAnsi="Arial" w:cs="Arial"/>
          <w:b/>
          <w:bCs/>
          <w:kern w:val="0"/>
        </w:rPr>
      </w:pPr>
    </w:p>
    <w:p w14:paraId="062D3FE6" w14:textId="10F91B12" w:rsidR="00A066F8" w:rsidRDefault="00A066F8" w:rsidP="00215ACB">
      <w:pPr>
        <w:pStyle w:val="BodyTextIndent"/>
        <w:ind w:firstLine="0"/>
        <w:rPr>
          <w:rFonts w:ascii="Arial" w:hAnsi="Arial" w:cs="Arial"/>
          <w:b/>
          <w:bCs/>
          <w:kern w:val="0"/>
        </w:rPr>
      </w:pPr>
    </w:p>
    <w:p w14:paraId="3F904413" w14:textId="1C907222" w:rsidR="00A066F8" w:rsidRDefault="00A066F8" w:rsidP="00215ACB">
      <w:pPr>
        <w:pStyle w:val="BodyTextIndent"/>
        <w:ind w:firstLine="0"/>
        <w:rPr>
          <w:rFonts w:ascii="Arial" w:hAnsi="Arial" w:cs="Arial"/>
          <w:b/>
          <w:bCs/>
          <w:kern w:val="0"/>
        </w:rPr>
      </w:pPr>
    </w:p>
    <w:p w14:paraId="6C774509" w14:textId="77777777" w:rsidR="00A066F8" w:rsidRDefault="00A066F8" w:rsidP="00215ACB">
      <w:pPr>
        <w:pStyle w:val="BodyTextIndent"/>
        <w:ind w:firstLine="0"/>
        <w:rPr>
          <w:rFonts w:ascii="Arial" w:hAnsi="Arial" w:cs="Arial"/>
          <w:b/>
          <w:bCs/>
          <w:kern w:val="0"/>
        </w:rPr>
      </w:pPr>
    </w:p>
    <w:p w14:paraId="42C58E6E" w14:textId="2FF5F5B1" w:rsidR="00215ACB" w:rsidRDefault="00215ACB" w:rsidP="00215ACB">
      <w:pPr>
        <w:pStyle w:val="BodyTextIndent"/>
        <w:ind w:firstLine="0"/>
        <w:rPr>
          <w:rFonts w:ascii="Arial" w:hAnsi="Arial" w:cs="Arial"/>
          <w:b/>
          <w:bCs/>
          <w:kern w:val="0"/>
        </w:rPr>
      </w:pPr>
    </w:p>
    <w:p w14:paraId="09DF5814" w14:textId="77777777" w:rsidR="00215ACB" w:rsidRPr="00215ACB" w:rsidRDefault="00215ACB" w:rsidP="00215ACB">
      <w:pPr>
        <w:pStyle w:val="BodyTextIndent"/>
        <w:ind w:firstLine="0"/>
        <w:rPr>
          <w:rFonts w:ascii="Arial" w:hAnsi="Arial" w:cs="Arial"/>
          <w:b/>
          <w:bCs/>
          <w:kern w:val="0"/>
        </w:rPr>
      </w:pPr>
    </w:p>
    <w:p w14:paraId="3ED4559B" w14:textId="0FC7F0CB"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6AEC60E1" w14:textId="77777777" w:rsidR="007E4932" w:rsidRPr="00350A81" w:rsidRDefault="007E4932"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94D952C" w14:textId="77777777" w:rsidR="007E4932" w:rsidRDefault="007E4932"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0606F29" w14:textId="77777777" w:rsidR="007E4932" w:rsidRPr="00F62FE3" w:rsidRDefault="007E4932"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E9537E3" w14:textId="77777777" w:rsidR="007E4932" w:rsidRPr="00F62FE3" w:rsidRDefault="007E4932"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59264;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6AEC60E1" w14:textId="77777777" w:rsidR="007E4932" w:rsidRPr="00350A81" w:rsidRDefault="007E4932"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94D952C" w14:textId="77777777" w:rsidR="007E4932" w:rsidRDefault="007E4932"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0606F29" w14:textId="77777777" w:rsidR="007E4932" w:rsidRPr="00F62FE3" w:rsidRDefault="007E4932"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E9537E3" w14:textId="77777777" w:rsidR="007E4932" w:rsidRPr="00F62FE3" w:rsidRDefault="007E4932"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2BD3C93" w14:textId="4216BB3B" w:rsidR="007E4932" w:rsidRDefault="007E4932"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7E4932" w:rsidRDefault="007E4932"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017CB183" w14:textId="77777777" w:rsidR="007E4932" w:rsidRDefault="007E4932"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27B29F85" w14:textId="77777777" w:rsidR="007E4932" w:rsidRDefault="007E4932"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0A9E7C40" w14:textId="77777777" w:rsidR="007E4932" w:rsidRDefault="007E4932"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Gcr2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2BD3C93" w14:textId="4216BB3B" w:rsidR="007E4932" w:rsidRDefault="007E4932"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7E4932" w:rsidRDefault="007E4932"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017CB183" w14:textId="77777777" w:rsidR="007E4932" w:rsidRDefault="007E4932"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27B29F85" w14:textId="77777777" w:rsidR="007E4932" w:rsidRDefault="007E4932" w:rsidP="00B826EE">
                          <w:pPr>
                            <w:spacing w:line="254" w:lineRule="auto"/>
                            <w:rPr>
                              <w:rFonts w:ascii="Calibri" w:eastAsia="Calibri" w:hAnsi="Calibri"/>
                            </w:rPr>
                          </w:pPr>
                          <w:r>
                            <w:rPr>
                              <w:rFonts w:ascii="Calibri" w:eastAsia="Calibri" w:hAnsi="Calibri"/>
                            </w:rPr>
                            <w:t xml:space="preserve">Figure 4b – Plane Inliers: </w:t>
                          </w:r>
                          <w:del w:id="7" w:author="Hill, Tristan" w:date="2021-03-09T21:07:00Z">
                            <w:r w:rsidDel="0050672D">
                              <w:rPr>
                                <w:rFonts w:ascii="Calibri" w:eastAsia="Calibri" w:hAnsi="Calibri"/>
                              </w:rPr>
                              <w:delText>Table</w:delText>
                            </w:r>
                          </w:del>
                          <w:ins w:id="8"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A9E7C40" w14:textId="77777777" w:rsidR="007E4932" w:rsidRDefault="007E4932"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1C08574" w14:textId="77777777" w:rsidR="00B826EE" w:rsidRPr="00B826EE" w:rsidRDefault="00B826EE" w:rsidP="00B826EE">
      <w:pPr>
        <w:pStyle w:val="BodyTextIndent"/>
        <w:ind w:left="360" w:firstLine="0"/>
        <w:rPr>
          <w:rFonts w:ascii="Arial" w:hAnsi="Arial" w:cs="Arial"/>
          <w:b/>
          <w:bCs/>
          <w:kern w:val="0"/>
        </w:rPr>
      </w:pPr>
    </w:p>
    <w:p w14:paraId="30201AC6" w14:textId="391A3E49"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72616AFA" w14:textId="77777777" w:rsidR="00A066F8" w:rsidRPr="00A066F8" w:rsidRDefault="00A066F8" w:rsidP="00A066F8">
      <w:pPr>
        <w:pStyle w:val="BodyTextIndent"/>
        <w:ind w:left="360" w:firstLine="0"/>
        <w:rPr>
          <w:rFonts w:ascii="Arial" w:hAnsi="Arial" w:cs="Arial"/>
          <w:b/>
          <w:bCs/>
          <w:kern w:val="0"/>
        </w:rPr>
      </w:pPr>
    </w:p>
    <w:p w14:paraId="6516CE70" w14:textId="2F9852B8"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36FA9DEB" w14:textId="7C4AEE72"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69AEBEF0" w14:textId="77777777" w:rsidR="001B3811" w:rsidRDefault="001B3811" w:rsidP="00972624"/>
    <w:p w14:paraId="6BDA26E2" w14:textId="4E4AAE8C"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2BC2F3FC" w14:textId="7126F809" w:rsidR="00972624" w:rsidRDefault="00972624" w:rsidP="00972624"/>
    <w:p w14:paraId="3D630774" w14:textId="5615A6BE"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F8DB96" w14:textId="77777777" w:rsidR="007E4932" w:rsidRDefault="007E4932"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7E4932" w:rsidRDefault="007E4932" w:rsidP="004D03B2">
                              <w:pPr>
                                <w:spacing w:line="252" w:lineRule="auto"/>
                                <w:rPr>
                                  <w:rFonts w:ascii="Calibri" w:eastAsia="Calibri" w:hAnsi="Calibri"/>
                                </w:rPr>
                              </w:pPr>
                            </w:p>
                            <w:p w14:paraId="557F1753" w14:textId="77777777" w:rsidR="007E4932" w:rsidRDefault="007E4932" w:rsidP="004D03B2">
                              <w:pPr>
                                <w:spacing w:line="252" w:lineRule="auto"/>
                                <w:rPr>
                                  <w:rFonts w:ascii="Calibri" w:eastAsia="Calibri" w:hAnsi="Calibri"/>
                                </w:rPr>
                              </w:pPr>
                            </w:p>
                            <w:p w14:paraId="07AEC058" w14:textId="77777777" w:rsidR="007E4932" w:rsidRDefault="007E4932"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1yo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fjDrqlWR2BnDUottiyq8WNQuW95c7fcYvmD5NoaOHdGPtrxPZoDmeR+2XLqSkp&#10;32qc9iTJMuomwwBFn7Czjz3Lxx69rRYGnRSuUHwtmLTel51ZWFO9Bznm9FW4uBb49izynbnwGMGB&#10;PljI+TzYTa9zq++pG0wCaMTsh8N7buuW29StvDMdv/j0yZ3SrKXbTJs5mpZChQuHgGtQavEE14MV&#10;mlBYZ23u43FYderrr/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CxY1yo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F8DB96" w14:textId="77777777" w:rsidR="007E4932" w:rsidRDefault="007E4932"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7E4932" w:rsidRDefault="007E4932" w:rsidP="004D03B2">
                        <w:pPr>
                          <w:spacing w:line="252" w:lineRule="auto"/>
                          <w:rPr>
                            <w:rFonts w:ascii="Calibri" w:eastAsia="Calibri" w:hAnsi="Calibri"/>
                          </w:rPr>
                        </w:pPr>
                      </w:p>
                      <w:p w14:paraId="557F1753" w14:textId="77777777" w:rsidR="007E4932" w:rsidRDefault="007E4932" w:rsidP="004D03B2">
                        <w:pPr>
                          <w:spacing w:line="252" w:lineRule="auto"/>
                          <w:rPr>
                            <w:rFonts w:ascii="Calibri" w:eastAsia="Calibri" w:hAnsi="Calibri"/>
                          </w:rPr>
                        </w:pPr>
                      </w:p>
                      <w:p w14:paraId="07AEC058" w14:textId="77777777" w:rsidR="007E4932" w:rsidRDefault="007E4932" w:rsidP="004D03B2">
                        <w:pPr>
                          <w:spacing w:line="252" w:lineRule="auto"/>
                          <w:rPr>
                            <w:rFonts w:ascii="Calibri" w:eastAsia="Calibri" w:hAnsi="Calibri"/>
                          </w:rPr>
                        </w:pPr>
                      </w:p>
                    </w:txbxContent>
                  </v:textbox>
                </v:shape>
                <w10:anchorlock/>
              </v:group>
            </w:pict>
          </mc:Fallback>
        </mc:AlternateContent>
      </w:r>
    </w:p>
    <w:p w14:paraId="7779F845" w14:textId="1D366621" w:rsidR="00C101EB" w:rsidRDefault="00C101EB" w:rsidP="00972624"/>
    <w:p w14:paraId="4AF8CB97" w14:textId="45A74442" w:rsidR="00C101EB" w:rsidRDefault="00C101EB" w:rsidP="00972624"/>
    <w:p w14:paraId="3CF2811A" w14:textId="3E4F9637" w:rsidR="00C101EB" w:rsidRDefault="00C101EB" w:rsidP="00972624"/>
    <w:p w14:paraId="0E4298AC" w14:textId="2F4F17BF" w:rsidR="00C101EB" w:rsidRDefault="00C101EB" w:rsidP="00972624"/>
    <w:p w14:paraId="7B175798" w14:textId="7B3F3008" w:rsidR="00972624" w:rsidRDefault="00972624" w:rsidP="002D5E0A">
      <w:pPr>
        <w:pStyle w:val="BodyTextIndent"/>
        <w:ind w:firstLine="0"/>
        <w:rPr>
          <w:kern w:val="0"/>
        </w:rPr>
      </w:pPr>
    </w:p>
    <w:p w14:paraId="7F2E769F" w14:textId="77777777" w:rsidR="005C7EDE" w:rsidRDefault="005C7EDE" w:rsidP="00972624">
      <w:pPr>
        <w:tabs>
          <w:tab w:val="center" w:pos="4680"/>
          <w:tab w:val="right" w:pos="9360"/>
        </w:tabs>
      </w:pPr>
    </w:p>
    <w:p w14:paraId="66A4E37B" w14:textId="6F80A18E" w:rsidR="005C7EDE" w:rsidRDefault="005C7EDE" w:rsidP="00972624">
      <w:pPr>
        <w:tabs>
          <w:tab w:val="center" w:pos="4680"/>
          <w:tab w:val="right" w:pos="9360"/>
        </w:tabs>
      </w:pPr>
    </w:p>
    <w:p w14:paraId="34C2B49B" w14:textId="6453135B" w:rsidR="005C7EDE" w:rsidRDefault="005C7EDE" w:rsidP="00972624">
      <w:pPr>
        <w:tabs>
          <w:tab w:val="center" w:pos="4680"/>
          <w:tab w:val="right" w:pos="9360"/>
        </w:tabs>
      </w:pPr>
      <w:r>
        <w:t>“Classical ICP” uses the point-to-point error metric.</w:t>
      </w:r>
    </w:p>
    <w:p w14:paraId="4B01A06D" w14:textId="77777777" w:rsidR="005C7EDE" w:rsidRDefault="005C7EDE" w:rsidP="00972624">
      <w:pPr>
        <w:tabs>
          <w:tab w:val="center" w:pos="4680"/>
          <w:tab w:val="right" w:pos="9360"/>
        </w:tabs>
      </w:pPr>
    </w:p>
    <w:p w14:paraId="4515386C" w14:textId="5F326F80"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6495B331" w14:textId="77777777" w:rsidR="009A512F" w:rsidRDefault="009A512F" w:rsidP="00972624">
      <w:pPr>
        <w:tabs>
          <w:tab w:val="center" w:pos="4680"/>
          <w:tab w:val="right" w:pos="9360"/>
        </w:tabs>
      </w:pPr>
    </w:p>
    <w:p w14:paraId="5A226079" w14:textId="5E084D52"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7F8B198D" w14:textId="77777777" w:rsidR="009A512F" w:rsidRDefault="009A512F" w:rsidP="00972624">
      <w:pPr>
        <w:tabs>
          <w:tab w:val="center" w:pos="4680"/>
          <w:tab w:val="right" w:pos="9360"/>
        </w:tabs>
        <w:jc w:val="center"/>
      </w:pPr>
    </w:p>
    <w:p w14:paraId="73DBE89B" w14:textId="4C00EC63"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0608EED8" w14:textId="77777777" w:rsidR="009A512F" w:rsidRDefault="009A512F" w:rsidP="00972624">
      <w:pPr>
        <w:tabs>
          <w:tab w:val="center" w:pos="4680"/>
          <w:tab w:val="right" w:pos="9360"/>
        </w:tabs>
      </w:pPr>
    </w:p>
    <w:bookmarkStart w:id="6" w:name="_Hlk66193486"/>
    <w:p w14:paraId="56777CAA" w14:textId="299A44C7" w:rsidR="00972624" w:rsidRDefault="0049305D"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6"/>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40F6776D" w14:textId="7F6B14DF"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4A0CB38F" w14:textId="77777777" w:rsidR="00BA3EA9" w:rsidRDefault="00BA3EA9" w:rsidP="00972624">
      <w:pPr>
        <w:tabs>
          <w:tab w:val="center" w:pos="4680"/>
          <w:tab w:val="right" w:pos="9360"/>
        </w:tabs>
      </w:pPr>
    </w:p>
    <w:p w14:paraId="2828CD5D" w14:textId="77777777" w:rsidR="009A512F" w:rsidRDefault="0049305D"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3A64A2E0" w14:textId="09431BF6" w:rsidR="00BA3EA9" w:rsidRPr="004E11DD" w:rsidRDefault="00BA3EA9" w:rsidP="00BA3EA9">
      <w:pPr>
        <w:tabs>
          <w:tab w:val="center" w:pos="4680"/>
          <w:tab w:val="right" w:pos="9360"/>
        </w:tabs>
      </w:pPr>
    </w:p>
    <w:p w14:paraId="26C9C84A" w14:textId="6E945367" w:rsidR="00BA3EA9" w:rsidRDefault="0049305D"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07781A3D" w14:textId="36920774" w:rsidR="00972624" w:rsidRPr="009A512F" w:rsidRDefault="00972624" w:rsidP="00972624">
      <w:pPr>
        <w:tabs>
          <w:tab w:val="center" w:pos="4680"/>
          <w:tab w:val="right" w:pos="9360"/>
        </w:tabs>
      </w:pPr>
    </w:p>
    <w:p w14:paraId="25934212" w14:textId="232D38E8"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18ECF021" w14:textId="77777777" w:rsidR="009A512F" w:rsidRDefault="009A512F" w:rsidP="00972624">
      <w:pPr>
        <w:tabs>
          <w:tab w:val="center" w:pos="4680"/>
          <w:tab w:val="right" w:pos="9360"/>
        </w:tabs>
      </w:pPr>
    </w:p>
    <w:p w14:paraId="1D5A70F3" w14:textId="79EC697C"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1FB696F7" w14:textId="77777777" w:rsidR="009A512F" w:rsidRDefault="009A512F" w:rsidP="00972624">
      <w:pPr>
        <w:tabs>
          <w:tab w:val="center" w:pos="4680"/>
          <w:tab w:val="right" w:pos="9360"/>
        </w:tabs>
      </w:pPr>
    </w:p>
    <w:p w14:paraId="31ABEDE6"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2BD25F4E"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409F0981"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303C6F5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988D991" w14:textId="77777777" w:rsidR="00972624" w:rsidRDefault="00972624" w:rsidP="00972624">
      <w:pPr>
        <w:tabs>
          <w:tab w:val="center" w:pos="4680"/>
          <w:tab w:val="right" w:pos="9360"/>
        </w:tabs>
      </w:pPr>
      <w:r>
        <w:t xml:space="preserve">and </w:t>
      </w:r>
    </w:p>
    <w:p w14:paraId="320F4B8B"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0FD1F25C" w14:textId="52EC2C54" w:rsidR="00972624" w:rsidRDefault="00972624" w:rsidP="00972624">
      <w:pPr>
        <w:tabs>
          <w:tab w:val="center" w:pos="4680"/>
          <w:tab w:val="right" w:pos="9360"/>
        </w:tabs>
      </w:pPr>
      <w:r w:rsidRPr="00650978">
        <w:rPr>
          <w:highlight w:val="yellow"/>
        </w:rPr>
        <w:t xml:space="preserve">In practice, the correspondences assumed in Eq. (1) are not truly known. Therefore, this process is performed </w:t>
      </w:r>
      <w:proofErr w:type="gramStart"/>
      <w:r w:rsidRPr="00650978">
        <w:rPr>
          <w:highlight w:val="yellow"/>
        </w:rPr>
        <w:t>iteratively</w:t>
      </w:r>
      <w:r w:rsidR="00967045" w:rsidRPr="00650978">
        <w:rPr>
          <w:highlight w:val="yellow"/>
        </w:rPr>
        <w:t>[</w:t>
      </w:r>
      <w:proofErr w:type="gramEnd"/>
      <w:r w:rsidR="00967045" w:rsidRPr="00650978">
        <w:rPr>
          <w:highlight w:val="yellow"/>
        </w:rPr>
        <w:t>]</w:t>
      </w:r>
      <w:r w:rsidRPr="00650978">
        <w:rPr>
          <w:highlight w:val="yellow"/>
        </w:rPr>
        <w:t>,</w:t>
      </w:r>
      <w:r>
        <w:t xml:space="preserve"> by assuming a correspondence between the reference and source point cloud set based on a minimum distance between points. The source is corrected and the process repeats until convergence </w:t>
      </w:r>
      <w:r>
        <w:lastRenderedPageBreak/>
        <w:t>of the</w:t>
      </w:r>
      <w:r w:rsidRPr="00F33FE5">
        <w:t xml:space="preserve"> </w:t>
      </w:r>
      <w: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w:t>
      </w:r>
    </w:p>
    <w:p w14:paraId="4222AA9A" w14:textId="46F7ADFC" w:rsidR="00972624" w:rsidRDefault="00972624" w:rsidP="007720FC">
      <w:pPr>
        <w:pStyle w:val="BodyTextIndent"/>
        <w:ind w:right="2520"/>
        <w:rPr>
          <w:kern w:val="0"/>
        </w:rPr>
      </w:pPr>
    </w:p>
    <w:p w14:paraId="0B3C0786" w14:textId="07A1837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72E641E" w14:textId="2AB88573" w:rsidR="00402C1D" w:rsidRPr="0012344E" w:rsidRDefault="00402C1D" w:rsidP="00402C1D">
      <w:pPr>
        <w:pStyle w:val="BodyTextIndent"/>
        <w:rPr>
          <w:rFonts w:ascii="Arial" w:hAnsi="Arial" w:cs="Arial"/>
          <w:b/>
          <w:kern w:val="0"/>
        </w:rPr>
      </w:pPr>
    </w:p>
    <w:p w14:paraId="1372B721" w14:textId="77777777" w:rsidR="00402C1D" w:rsidRDefault="00402C1D" w:rsidP="00402C1D">
      <w:pPr>
        <w:rPr>
          <w:b/>
          <w:bCs/>
        </w:rPr>
      </w:pPr>
      <w:r w:rsidRPr="006B6B64">
        <w:rPr>
          <w:b/>
          <w:bCs/>
        </w:rPr>
        <w:t>Transformation of Seam Points</w:t>
      </w:r>
    </w:p>
    <w:p w14:paraId="32E82C9B" w14:textId="5488E9DE"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1003F1F4" w14:textId="375268EA"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0265E799" w14:textId="77777777"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1A7296C6" w14:textId="6F4D1E72"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390EFAA1" w14:textId="73EB832F"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14:paraId="0EB1D506" w14:textId="6D55BA1D" w:rsidR="00402C1D" w:rsidRDefault="00402C1D" w:rsidP="00402C1D">
      <w:r>
        <w:tab/>
      </w:r>
    </w:p>
    <w:p w14:paraId="5745F52F" w14:textId="77777777" w:rsidR="00402C1D" w:rsidRDefault="0049305D"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31DBFA25" w14:textId="2380D207"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60F2FE68" w14:textId="77777777" w:rsidR="007E4932" w:rsidRDefault="007E4932"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LwTmA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0NSWAju1EusnQKcEqiJ6JC3pDUeJvCPa3BOFthaTaNWxWgr1h+/t0PbOfP37hti+ofrQ&#10;IN7TMI5tn+wG8Ti1zZY6XlkdrzSbeiHQIyKiOM2JVt9UvZgrUX9CesztqVgiDcXZM9/04sJghAV0&#10;+JTN505u25G75sH2uaGr7Ta3H/efiJJddhtE+KPoM4xkZ8W/1bVwN2KO9iLn7mU4oNThiWx3kmtb&#10;neQabUgnrfzx2Gkd/ne5+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DEovB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0F2FE68" w14:textId="77777777" w:rsidR="007E4932" w:rsidRDefault="007E4932"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5F1830C3" w14:textId="12693225" w:rsidR="00402C1D" w:rsidRPr="006B6B64" w:rsidRDefault="00402C1D" w:rsidP="00402C1D">
      <w:pPr>
        <w:ind w:firstLine="720"/>
        <w:rPr>
          <w:b/>
          <w:bCs/>
        </w:rPr>
      </w:pPr>
      <w:r w:rsidRPr="006B6B64">
        <w:rPr>
          <w:b/>
          <w:bCs/>
        </w:rPr>
        <w:t>Joint Velocity Profile Generation</w:t>
      </w:r>
    </w:p>
    <w:p w14:paraId="26DA86CC" w14:textId="51B3B906" w:rsidR="00972624" w:rsidRDefault="00E07BB4" w:rsidP="000552C1">
      <w:pPr>
        <w:pStyle w:val="BodyTextIndent"/>
        <w:rPr>
          <w:kern w:val="0"/>
        </w:rPr>
      </w:pPr>
      <w:r>
        <w:rPr>
          <w:kern w:val="0"/>
        </w:rPr>
        <w:t xml:space="preserve">Canfield will add path generation here. </w:t>
      </w:r>
    </w:p>
    <w:p w14:paraId="42EC849B" w14:textId="77777777" w:rsidR="00E07BB4" w:rsidRDefault="00E07BB4" w:rsidP="000552C1">
      <w:pPr>
        <w:pStyle w:val="BodyTextIndent"/>
        <w:rPr>
          <w:kern w:val="0"/>
        </w:rPr>
      </w:pPr>
    </w:p>
    <w:p w14:paraId="16AEDC5F" w14:textId="17F38A66"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40518B2E" w14:textId="4C7A631B" w:rsidR="00402C1D" w:rsidRDefault="00402C1D" w:rsidP="00402C1D">
      <w:r>
        <w:t xml:space="preserve">This research has been implemented in ROS on Ubuntu Linux which provides a multi-threaded and distributed software framework for robotics applications.  </w:t>
      </w:r>
      <w:r>
        <w:tab/>
      </w:r>
    </w:p>
    <w:p w14:paraId="13553430" w14:textId="0ECD05E4"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439B251" w14:textId="77777777" w:rsidR="007E4932" w:rsidRDefault="007E4932"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06"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">
                <v:shape id="_x0000_s1107" type="#_x0000_t75" style="position:absolute;width:30600;height:33210;visibility:visible;mso-wrap-style:square" filled="t">
                  <v:fill o:detectmouseclick="t"/>
                  <v:path o:connecttype="none"/>
                </v:shape>
                <v:group id="Group 19" o:spid="_x0000_s1108"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09"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5" o:title="Diagram, engineering drawing&#10;&#10;Description automatically generated"/>
                  </v:shape>
                  <v:shape id="Picture 100" o:spid="_x0000_s1110"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6" o:title="A picture containing text&#10;&#10;Description automatically generated"/>
                  </v:shape>
                  <v:shape id="Text Box 36" o:spid="_x0000_s1111"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439B251" w14:textId="77777777" w:rsidR="007E4932" w:rsidRDefault="007E4932"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6BFCC0F" w14:textId="22F3B9FC" w:rsidR="00402C1D" w:rsidRDefault="00402C1D" w:rsidP="00402C1D"/>
    <w:p w14:paraId="4704453F" w14:textId="522F25B1"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09E16E03" w14:textId="17969241" w:rsidR="00402C1D" w:rsidRDefault="00402C1D" w:rsidP="00402C1D"/>
    <w:p w14:paraId="284620B0" w14:textId="42A45AB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9DC2DA9" w14:textId="72194495" w:rsidR="00972624" w:rsidRDefault="00972624" w:rsidP="000552C1">
      <w:pPr>
        <w:pStyle w:val="BodyTextIndent"/>
        <w:rPr>
          <w:kern w:val="0"/>
        </w:rPr>
      </w:pPr>
    </w:p>
    <w:p w14:paraId="29B7A75D" w14:textId="5C855079" w:rsidR="008C095F" w:rsidRDefault="008C095F" w:rsidP="00402C1D">
      <w:pPr>
        <w:pStyle w:val="BodyTextIndent"/>
        <w:ind w:firstLine="0"/>
        <w:rPr>
          <w:kern w:val="0"/>
        </w:rPr>
      </w:pPr>
    </w:p>
    <w:p w14:paraId="150826CF" w14:textId="58D546DE"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4C410DAA" w14:textId="7A11E9F1"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6B5FFC8" w14:textId="1AF444EE" w:rsidR="00402C1D" w:rsidRDefault="00402C1D" w:rsidP="00402C1D">
      <w:r w:rsidRPr="5003E31F">
        <w:t xml:space="preserve">Variation in surface quality and workpiece dimension and shape are likely present however these are not the focus of this process. </w:t>
      </w:r>
      <w:r w:rsidRPr="5003E31F">
        <w:lastRenderedPageBreak/>
        <w:t>The workpiece geometries are generally assumed to match those in the model within a working tolerance. These local model inaccuracies certainly affect the global information produced regarding the geometry and location of the weld, but these affects are minor.</w:t>
      </w:r>
    </w:p>
    <w:p w14:paraId="3F22915E" w14:textId="150C4D75"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7"/>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7"/>
      <w:r>
        <w:rPr>
          <w:rStyle w:val="CommentReference"/>
        </w:rPr>
        <w:commentReference w:id="7"/>
      </w:r>
    </w:p>
    <w:p w14:paraId="2C2FAAC7" w14:textId="08A00EE5" w:rsidR="00402C1D" w:rsidRDefault="00402C1D" w:rsidP="00402C1D">
      <w:r>
        <w:t>In example application 1 the workpiece consists of two square tubes to be joined by weldment so that the tubes are perpendicular and form a tee.</w:t>
      </w:r>
    </w:p>
    <w:p w14:paraId="3BB74FC9" w14:textId="6B759936" w:rsidR="00402C1D" w:rsidRDefault="00402C1D" w:rsidP="00402C1D">
      <w:r>
        <w:t>In example application 2 the workpiece consists of a square tube to be joined by weldment to a flat plate so that the tube is perpendicular to the plate.</w:t>
      </w:r>
    </w:p>
    <w:p w14:paraId="0DA3ED95" w14:textId="3CCEE35D" w:rsidR="00402C1D" w:rsidRDefault="00402C1D" w:rsidP="00402C1D"/>
    <w:p w14:paraId="64DE167D" w14:textId="17C1A944" w:rsidR="00402C1D" w:rsidRDefault="00402C1D" w:rsidP="00402C1D"/>
    <w:p w14:paraId="755B0687" w14:textId="51CB78D5"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3D9DDF3D" w14:textId="60156F42"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315A11CA" w14:textId="73CAF85A" w:rsidR="0003009E" w:rsidRDefault="0003009E" w:rsidP="00402C1D"/>
    <w:p w14:paraId="53BA0177"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3415878E" w14:textId="77777777" w:rsidTr="005009E7">
        <w:tc>
          <w:tcPr>
            <w:tcW w:w="2860" w:type="dxa"/>
          </w:tcPr>
          <w:p w14:paraId="21D70567" w14:textId="77777777" w:rsidR="00C27004" w:rsidRDefault="00C27004" w:rsidP="005009E7">
            <w:pPr>
              <w:rPr>
                <w:rFonts w:ascii="Times New Roman" w:eastAsia="Times New Roman" w:hAnsi="Times New Roman" w:cs="Times New Roman"/>
              </w:rPr>
            </w:pPr>
          </w:p>
        </w:tc>
        <w:tc>
          <w:tcPr>
            <w:tcW w:w="1487" w:type="dxa"/>
          </w:tcPr>
          <w:p w14:paraId="50F70BB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08980BD"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261CA5E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0025D328" w14:textId="77777777" w:rsidTr="005009E7">
        <w:tc>
          <w:tcPr>
            <w:tcW w:w="2860" w:type="dxa"/>
          </w:tcPr>
          <w:p w14:paraId="38FE16FF"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06C5084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4FDA9A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106EA7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114AB8F1" w14:textId="77777777" w:rsidTr="005009E7">
        <w:tc>
          <w:tcPr>
            <w:tcW w:w="2860" w:type="dxa"/>
          </w:tcPr>
          <w:p w14:paraId="462262A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303042B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467C53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2AA4D9F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2638900" w14:textId="77777777" w:rsidTr="005009E7">
        <w:tc>
          <w:tcPr>
            <w:tcW w:w="2860" w:type="dxa"/>
          </w:tcPr>
          <w:p w14:paraId="7AA5B1B7"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419FB43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26D169D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4AD61800"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0F8B860B" w14:textId="77777777" w:rsidR="00C27004" w:rsidRDefault="00C27004" w:rsidP="00C27004">
      <w:r>
        <w:t>Simulation Results – Example Application A</w:t>
      </w:r>
    </w:p>
    <w:p w14:paraId="76A1FA95" w14:textId="77777777" w:rsidR="00C27004" w:rsidRDefault="00C27004" w:rsidP="00C27004"/>
    <w:p w14:paraId="3F1714E0" w14:textId="77777777" w:rsidR="00C27004" w:rsidRDefault="00C27004" w:rsidP="00C27004"/>
    <w:p w14:paraId="4CA68FF4" w14:textId="2CED55D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6C58790B" w14:textId="77777777" w:rsidTr="006D46CE">
        <w:tc>
          <w:tcPr>
            <w:tcW w:w="1885" w:type="dxa"/>
          </w:tcPr>
          <w:p w14:paraId="1534262F" w14:textId="77777777" w:rsidR="006D46CE" w:rsidRDefault="006D46CE" w:rsidP="006D46CE">
            <w:pPr>
              <w:rPr>
                <w:rFonts w:ascii="Times New Roman" w:eastAsia="Times New Roman" w:hAnsi="Times New Roman" w:cs="Times New Roman"/>
              </w:rPr>
            </w:pPr>
          </w:p>
        </w:tc>
        <w:tc>
          <w:tcPr>
            <w:tcW w:w="1170" w:type="dxa"/>
          </w:tcPr>
          <w:p w14:paraId="0CA98F0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5FE0AAA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48FEA6F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0741C06F" w14:textId="77777777" w:rsidTr="006D46CE">
        <w:tc>
          <w:tcPr>
            <w:tcW w:w="1885" w:type="dxa"/>
          </w:tcPr>
          <w:p w14:paraId="19288BF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38F3F7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982171C"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EBD826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11F60C49" w14:textId="77777777" w:rsidTr="006D46CE">
        <w:trPr>
          <w:trHeight w:val="281"/>
        </w:trPr>
        <w:tc>
          <w:tcPr>
            <w:tcW w:w="1885" w:type="dxa"/>
          </w:tcPr>
          <w:p w14:paraId="0080093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4AEE40DF"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313B8634"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53983A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6F525989" w14:textId="77777777" w:rsidTr="006D46CE">
        <w:tc>
          <w:tcPr>
            <w:tcW w:w="1885" w:type="dxa"/>
          </w:tcPr>
          <w:p w14:paraId="274210C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2C8A8E5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5A837699"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0069A1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2802D68C" w14:textId="4541C31F" w:rsidR="005A125A" w:rsidRDefault="005A125A" w:rsidP="00402C1D"/>
    <w:p w14:paraId="354B6984" w14:textId="2AAE9F86" w:rsidR="006D46CE" w:rsidRDefault="006D46CE" w:rsidP="006D46CE">
      <w:r>
        <w:t>Simulation Results – Example Application B</w:t>
      </w:r>
    </w:p>
    <w:p w14:paraId="06E76923"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5407C226" w14:textId="77777777" w:rsidTr="006D46CE">
        <w:tc>
          <w:tcPr>
            <w:tcW w:w="2207" w:type="dxa"/>
          </w:tcPr>
          <w:p w14:paraId="20D16D96" w14:textId="77777777" w:rsidR="006D46CE" w:rsidRDefault="006D46CE" w:rsidP="006D46CE">
            <w:pPr>
              <w:rPr>
                <w:rFonts w:ascii="Times New Roman" w:eastAsia="Times New Roman" w:hAnsi="Times New Roman" w:cs="Times New Roman"/>
              </w:rPr>
            </w:pPr>
          </w:p>
        </w:tc>
        <w:tc>
          <w:tcPr>
            <w:tcW w:w="1047" w:type="dxa"/>
          </w:tcPr>
          <w:p w14:paraId="1D65DA1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676BE8C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31CE57B6"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43AF0CD7" w14:textId="77777777" w:rsidTr="006D46CE">
        <w:tc>
          <w:tcPr>
            <w:tcW w:w="2207" w:type="dxa"/>
          </w:tcPr>
          <w:p w14:paraId="48B00E4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251FEDBE" w14:textId="77777777" w:rsidR="006D46CE" w:rsidRDefault="006D46CE" w:rsidP="006D46CE">
            <w:pPr>
              <w:rPr>
                <w:rFonts w:ascii="Times New Roman" w:eastAsia="Times New Roman" w:hAnsi="Times New Roman" w:cs="Times New Roman"/>
              </w:rPr>
            </w:pPr>
          </w:p>
        </w:tc>
        <w:tc>
          <w:tcPr>
            <w:tcW w:w="717" w:type="dxa"/>
          </w:tcPr>
          <w:p w14:paraId="54F05DDA" w14:textId="77777777" w:rsidR="006D46CE" w:rsidRDefault="006D46CE" w:rsidP="006D46CE">
            <w:pPr>
              <w:rPr>
                <w:rFonts w:ascii="Times New Roman" w:eastAsia="Times New Roman" w:hAnsi="Times New Roman" w:cs="Times New Roman"/>
              </w:rPr>
            </w:pPr>
          </w:p>
        </w:tc>
        <w:tc>
          <w:tcPr>
            <w:tcW w:w="1149" w:type="dxa"/>
          </w:tcPr>
          <w:p w14:paraId="244D4725" w14:textId="77777777" w:rsidR="006D46CE" w:rsidRDefault="006D46CE" w:rsidP="006D46CE">
            <w:pPr>
              <w:rPr>
                <w:rFonts w:ascii="Times New Roman" w:eastAsia="Times New Roman" w:hAnsi="Times New Roman" w:cs="Times New Roman"/>
              </w:rPr>
            </w:pPr>
          </w:p>
        </w:tc>
      </w:tr>
      <w:tr w:rsidR="006D46CE" w14:paraId="0201C8CA" w14:textId="77777777" w:rsidTr="006D46CE">
        <w:tc>
          <w:tcPr>
            <w:tcW w:w="2207" w:type="dxa"/>
          </w:tcPr>
          <w:p w14:paraId="2D8C690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EA4F71E" w14:textId="77777777" w:rsidR="006D46CE" w:rsidRDefault="006D46CE" w:rsidP="006D46CE">
            <w:pPr>
              <w:rPr>
                <w:rFonts w:ascii="Times New Roman" w:eastAsia="Times New Roman" w:hAnsi="Times New Roman" w:cs="Times New Roman"/>
              </w:rPr>
            </w:pPr>
          </w:p>
        </w:tc>
        <w:tc>
          <w:tcPr>
            <w:tcW w:w="717" w:type="dxa"/>
          </w:tcPr>
          <w:p w14:paraId="19A93D1A" w14:textId="77777777" w:rsidR="006D46CE" w:rsidRDefault="006D46CE" w:rsidP="006D46CE">
            <w:pPr>
              <w:rPr>
                <w:rFonts w:ascii="Times New Roman" w:eastAsia="Times New Roman" w:hAnsi="Times New Roman" w:cs="Times New Roman"/>
              </w:rPr>
            </w:pPr>
          </w:p>
        </w:tc>
        <w:tc>
          <w:tcPr>
            <w:tcW w:w="1149" w:type="dxa"/>
          </w:tcPr>
          <w:p w14:paraId="0C99C406" w14:textId="77777777" w:rsidR="006D46CE" w:rsidRDefault="006D46CE" w:rsidP="006D46CE">
            <w:pPr>
              <w:rPr>
                <w:rFonts w:ascii="Times New Roman" w:eastAsia="Times New Roman" w:hAnsi="Times New Roman" w:cs="Times New Roman"/>
              </w:rPr>
            </w:pPr>
          </w:p>
        </w:tc>
      </w:tr>
      <w:tr w:rsidR="006D46CE" w14:paraId="58BE78CA" w14:textId="77777777" w:rsidTr="006D46CE">
        <w:tc>
          <w:tcPr>
            <w:tcW w:w="2207" w:type="dxa"/>
          </w:tcPr>
          <w:p w14:paraId="1980A01D"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768B2AE3" w14:textId="77777777" w:rsidR="006D46CE" w:rsidRDefault="006D46CE" w:rsidP="006D46CE">
            <w:pPr>
              <w:rPr>
                <w:rFonts w:ascii="Times New Roman" w:eastAsia="Times New Roman" w:hAnsi="Times New Roman" w:cs="Times New Roman"/>
              </w:rPr>
            </w:pPr>
          </w:p>
        </w:tc>
        <w:tc>
          <w:tcPr>
            <w:tcW w:w="717" w:type="dxa"/>
          </w:tcPr>
          <w:p w14:paraId="53F939B4" w14:textId="77777777" w:rsidR="006D46CE" w:rsidRDefault="006D46CE" w:rsidP="006D46CE">
            <w:pPr>
              <w:rPr>
                <w:rFonts w:ascii="Times New Roman" w:eastAsia="Times New Roman" w:hAnsi="Times New Roman" w:cs="Times New Roman"/>
              </w:rPr>
            </w:pPr>
          </w:p>
        </w:tc>
        <w:tc>
          <w:tcPr>
            <w:tcW w:w="1149" w:type="dxa"/>
          </w:tcPr>
          <w:p w14:paraId="1B279652" w14:textId="77777777" w:rsidR="006D46CE" w:rsidRDefault="006D46CE" w:rsidP="006D46CE">
            <w:pPr>
              <w:rPr>
                <w:rFonts w:ascii="Times New Roman" w:eastAsia="Times New Roman" w:hAnsi="Times New Roman" w:cs="Times New Roman"/>
              </w:rPr>
            </w:pPr>
          </w:p>
        </w:tc>
      </w:tr>
    </w:tbl>
    <w:p w14:paraId="37119D71" w14:textId="1BA55194" w:rsidR="00402C1D" w:rsidRDefault="00402C1D" w:rsidP="00402C1D"/>
    <w:p w14:paraId="303759DB" w14:textId="77777777" w:rsidR="006D46CE" w:rsidRDefault="006D46CE" w:rsidP="00402C1D"/>
    <w:p w14:paraId="0A20DCE4" w14:textId="77777777" w:rsidR="006D46CE" w:rsidRDefault="006D46CE" w:rsidP="006D46CE">
      <w:pPr>
        <w:pStyle w:val="BodyTextIndent"/>
        <w:ind w:left="360" w:firstLine="0"/>
        <w:rPr>
          <w:rFonts w:ascii="Arial" w:hAnsi="Arial" w:cs="Arial"/>
          <w:b/>
          <w:kern w:val="0"/>
        </w:rPr>
      </w:pPr>
    </w:p>
    <w:p w14:paraId="4A406486" w14:textId="77777777" w:rsidR="006D46CE" w:rsidRDefault="006D46CE" w:rsidP="006D46CE">
      <w:pPr>
        <w:pStyle w:val="BodyTextIndent"/>
        <w:ind w:left="360" w:firstLine="0"/>
        <w:rPr>
          <w:rFonts w:ascii="Arial" w:hAnsi="Arial" w:cs="Arial"/>
          <w:b/>
          <w:kern w:val="0"/>
        </w:rPr>
      </w:pPr>
    </w:p>
    <w:p w14:paraId="2AB083B6" w14:textId="29C6CA01"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E76DA75" w14:textId="3CD2E060"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405291E9" w14:textId="77777777" w:rsidR="00892890" w:rsidRPr="007F4A33" w:rsidRDefault="00892890" w:rsidP="00402C1D"/>
    <w:p w14:paraId="3A00FB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456B8F92" w14:textId="12C49933" w:rsidR="007E4932" w:rsidRDefault="007E4932"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12"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E38Rhm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13" type="#_x0000_t75" style="position:absolute;width:33051;height:29337;visibility:visible;mso-wrap-style:square" filled="t">
                  <v:fill o:detectmouseclick="t"/>
                  <v:path o:connecttype="none"/>
                </v:shape>
                <v:shape id="Picture 90" o:spid="_x0000_s1114"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1" o:title=""/>
                </v:shape>
                <v:shape id="Text Box 104" o:spid="_x0000_s1115"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56B8F92" w14:textId="12C49933" w:rsidR="007E4932" w:rsidRDefault="007E4932" w:rsidP="00402C1D">
                        <w:r>
                          <w:t>Figure 9 - Experimental Setup for Application A</w:t>
                        </w:r>
                      </w:p>
                    </w:txbxContent>
                  </v:textbox>
                </v:shape>
                <w10:anchorlock/>
              </v:group>
            </w:pict>
          </mc:Fallback>
        </mc:AlternateContent>
      </w:r>
    </w:p>
    <w:p w14:paraId="0D0869AA" w14:textId="04619DC0"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03EE0F19" w14:textId="77777777" w:rsidTr="001E0779">
        <w:tc>
          <w:tcPr>
            <w:tcW w:w="1255" w:type="dxa"/>
          </w:tcPr>
          <w:p w14:paraId="0346A063" w14:textId="77777777" w:rsidR="001E0779" w:rsidRDefault="001E0779" w:rsidP="001E0779">
            <w:pPr>
              <w:rPr>
                <w:rFonts w:ascii="Times New Roman" w:eastAsia="Times New Roman" w:hAnsi="Times New Roman" w:cs="Times New Roman"/>
              </w:rPr>
            </w:pPr>
          </w:p>
        </w:tc>
        <w:tc>
          <w:tcPr>
            <w:tcW w:w="1165" w:type="dxa"/>
          </w:tcPr>
          <w:p w14:paraId="47839A1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1EBAEBB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03F25D33"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00511653" w14:textId="77777777" w:rsidTr="001E0779">
        <w:tc>
          <w:tcPr>
            <w:tcW w:w="1255" w:type="dxa"/>
          </w:tcPr>
          <w:p w14:paraId="5EC5F3F1"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6B2C57C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1F30C829" w14:textId="77777777" w:rsidR="001E0779" w:rsidRDefault="001E0779" w:rsidP="001E0779">
            <w:pPr>
              <w:rPr>
                <w:rFonts w:ascii="Times New Roman" w:eastAsia="Times New Roman" w:hAnsi="Times New Roman" w:cs="Times New Roman"/>
              </w:rPr>
            </w:pPr>
          </w:p>
        </w:tc>
        <w:tc>
          <w:tcPr>
            <w:tcW w:w="1048" w:type="dxa"/>
          </w:tcPr>
          <w:p w14:paraId="2D7B9667"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7945A82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B5FFA92" w14:textId="77777777" w:rsidTr="001E0779">
        <w:tc>
          <w:tcPr>
            <w:tcW w:w="1255" w:type="dxa"/>
          </w:tcPr>
          <w:p w14:paraId="41D2112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32E88B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1E40DFBA"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39D3A64E"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079FDFF9" w14:textId="77777777" w:rsidR="001E0779" w:rsidRDefault="001E0779" w:rsidP="001E0779">
            <w:pPr>
              <w:rPr>
                <w:rFonts w:ascii="Times New Roman" w:eastAsia="Times New Roman" w:hAnsi="Times New Roman" w:cs="Times New Roman"/>
              </w:rPr>
            </w:pPr>
          </w:p>
        </w:tc>
      </w:tr>
      <w:tr w:rsidR="001E0779" w14:paraId="75E5A492" w14:textId="77777777" w:rsidTr="001E0779">
        <w:tc>
          <w:tcPr>
            <w:tcW w:w="1255" w:type="dxa"/>
          </w:tcPr>
          <w:p w14:paraId="4C1C85D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7D47319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2F4564D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439510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77EE70C0" w14:textId="51D989B8" w:rsidR="001E0088" w:rsidRDefault="001E0088" w:rsidP="00402C1D">
      <w:pPr>
        <w:rPr>
          <w:b/>
          <w:bCs/>
        </w:rPr>
      </w:pPr>
    </w:p>
    <w:p w14:paraId="21854205" w14:textId="10427C0E" w:rsidR="001E0779" w:rsidRDefault="001E0779" w:rsidP="00402C1D">
      <w:pPr>
        <w:rPr>
          <w:b/>
          <w:bCs/>
        </w:rPr>
      </w:pPr>
    </w:p>
    <w:p w14:paraId="619DEE70" w14:textId="77777777" w:rsidR="001E0779" w:rsidRDefault="001E0779" w:rsidP="00402C1D">
      <w:pPr>
        <w:rPr>
          <w:b/>
          <w:bCs/>
        </w:rPr>
      </w:pPr>
    </w:p>
    <w:p w14:paraId="6CDB81E8" w14:textId="77777777" w:rsidR="001E0088" w:rsidRDefault="001E0088" w:rsidP="00402C1D">
      <w:pPr>
        <w:rPr>
          <w:b/>
          <w:bCs/>
        </w:rPr>
      </w:pPr>
    </w:p>
    <w:p w14:paraId="68BF109E" w14:textId="04ED5F8F" w:rsidR="001E0088" w:rsidRDefault="001E0088" w:rsidP="00402C1D">
      <w:pPr>
        <w:rPr>
          <w:b/>
          <w:bCs/>
        </w:rPr>
      </w:pPr>
    </w:p>
    <w:p w14:paraId="2177A27B" w14:textId="05A0FEA3" w:rsidR="001E0088" w:rsidRDefault="001E0088" w:rsidP="00402C1D">
      <w:pPr>
        <w:rPr>
          <w:b/>
          <w:bCs/>
        </w:rPr>
      </w:pPr>
    </w:p>
    <w:p w14:paraId="0C555E4D" w14:textId="420F7475" w:rsidR="001E0088" w:rsidRDefault="001E0088" w:rsidP="00402C1D">
      <w:pPr>
        <w:rPr>
          <w:b/>
          <w:bCs/>
        </w:rPr>
      </w:pPr>
    </w:p>
    <w:p w14:paraId="65F38717" w14:textId="4A926E59"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38A57643" w14:textId="77777777" w:rsidTr="001E0779">
        <w:tc>
          <w:tcPr>
            <w:tcW w:w="1165" w:type="dxa"/>
          </w:tcPr>
          <w:p w14:paraId="062B6884" w14:textId="77777777" w:rsidR="001E0779" w:rsidRDefault="001E0779" w:rsidP="001E0779">
            <w:pPr>
              <w:rPr>
                <w:rFonts w:ascii="Times New Roman" w:eastAsia="Times New Roman" w:hAnsi="Times New Roman" w:cs="Times New Roman"/>
              </w:rPr>
            </w:pPr>
          </w:p>
        </w:tc>
        <w:tc>
          <w:tcPr>
            <w:tcW w:w="1178" w:type="dxa"/>
          </w:tcPr>
          <w:p w14:paraId="4A55410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43ACA8C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51D377B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56305A12" w14:textId="77777777" w:rsidTr="001E0779">
        <w:tc>
          <w:tcPr>
            <w:tcW w:w="1165" w:type="dxa"/>
          </w:tcPr>
          <w:p w14:paraId="3EB6B1B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1CBC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027DF9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5C809E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251A6C43" w14:textId="77777777" w:rsidTr="001E0779">
        <w:tc>
          <w:tcPr>
            <w:tcW w:w="1165" w:type="dxa"/>
          </w:tcPr>
          <w:p w14:paraId="17FC4C7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450E4899"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5003E77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40D421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121A03B8" w14:textId="77777777" w:rsidTr="001E0779">
        <w:tc>
          <w:tcPr>
            <w:tcW w:w="1165" w:type="dxa"/>
          </w:tcPr>
          <w:p w14:paraId="01B8133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0DC60CC2"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01E437E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2B41B06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6EA022DF" w14:textId="1066BD5A" w:rsidR="001E0088" w:rsidRDefault="001E0088" w:rsidP="00402C1D">
      <w:pPr>
        <w:rPr>
          <w:b/>
          <w:bCs/>
        </w:rPr>
      </w:pPr>
    </w:p>
    <w:p w14:paraId="507ACE61" w14:textId="124C5148" w:rsidR="001E0088" w:rsidRDefault="001E0088" w:rsidP="00402C1D">
      <w:pPr>
        <w:rPr>
          <w:b/>
          <w:bCs/>
        </w:rPr>
      </w:pPr>
    </w:p>
    <w:p w14:paraId="14D6FC2B" w14:textId="1694BC44" w:rsidR="001E0088" w:rsidRDefault="001E0088" w:rsidP="00402C1D">
      <w:pPr>
        <w:rPr>
          <w:b/>
          <w:bCs/>
        </w:rPr>
      </w:pPr>
    </w:p>
    <w:p w14:paraId="63072A7C" w14:textId="24F5B037" w:rsidR="001E0088" w:rsidRDefault="001E0088" w:rsidP="00402C1D">
      <w:pPr>
        <w:rPr>
          <w:b/>
          <w:bCs/>
        </w:rPr>
      </w:pPr>
    </w:p>
    <w:p w14:paraId="0075E74E" w14:textId="46374D17" w:rsidR="001E0088" w:rsidRDefault="001E0088" w:rsidP="00402C1D">
      <w:pPr>
        <w:rPr>
          <w:b/>
          <w:bCs/>
        </w:rPr>
      </w:pPr>
    </w:p>
    <w:p w14:paraId="52953636" w14:textId="414D862A" w:rsidR="001E0088" w:rsidRDefault="001E0088" w:rsidP="00402C1D">
      <w:pPr>
        <w:rPr>
          <w:b/>
          <w:bCs/>
        </w:rPr>
      </w:pPr>
    </w:p>
    <w:p w14:paraId="5620DD36" w14:textId="45D3464B" w:rsidR="001E0088" w:rsidRDefault="001E0088" w:rsidP="00402C1D">
      <w:pPr>
        <w:rPr>
          <w:b/>
          <w:bCs/>
        </w:rPr>
      </w:pPr>
    </w:p>
    <w:p w14:paraId="553C97BE" w14:textId="10962E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552AB72E" w14:textId="77777777" w:rsidTr="009F4F0B">
        <w:tc>
          <w:tcPr>
            <w:tcW w:w="1885" w:type="dxa"/>
          </w:tcPr>
          <w:p w14:paraId="7B2D4ABB" w14:textId="77777777" w:rsidR="009F4F0B" w:rsidRDefault="009F4F0B" w:rsidP="009F4F0B">
            <w:pPr>
              <w:rPr>
                <w:rFonts w:ascii="Times New Roman" w:eastAsia="Times New Roman" w:hAnsi="Times New Roman" w:cs="Times New Roman"/>
              </w:rPr>
            </w:pPr>
          </w:p>
        </w:tc>
        <w:tc>
          <w:tcPr>
            <w:tcW w:w="1170" w:type="dxa"/>
          </w:tcPr>
          <w:p w14:paraId="1398EC1C"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6CA6B188"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1F5938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52456388" w14:textId="77777777" w:rsidTr="009F4F0B">
        <w:tc>
          <w:tcPr>
            <w:tcW w:w="1885" w:type="dxa"/>
          </w:tcPr>
          <w:p w14:paraId="62C23E91"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50E73F3B" w14:textId="77777777" w:rsidR="009F4F0B" w:rsidRDefault="009F4F0B" w:rsidP="009F4F0B">
            <w:pPr>
              <w:rPr>
                <w:rFonts w:ascii="Times New Roman" w:eastAsia="Times New Roman" w:hAnsi="Times New Roman" w:cs="Times New Roman"/>
              </w:rPr>
            </w:pPr>
          </w:p>
        </w:tc>
        <w:tc>
          <w:tcPr>
            <w:tcW w:w="1170" w:type="dxa"/>
          </w:tcPr>
          <w:p w14:paraId="52718C41" w14:textId="77777777" w:rsidR="009F4F0B" w:rsidRDefault="009F4F0B" w:rsidP="009F4F0B">
            <w:pPr>
              <w:rPr>
                <w:rFonts w:ascii="Times New Roman" w:eastAsia="Times New Roman" w:hAnsi="Times New Roman" w:cs="Times New Roman"/>
              </w:rPr>
            </w:pPr>
          </w:p>
        </w:tc>
        <w:tc>
          <w:tcPr>
            <w:tcW w:w="990" w:type="dxa"/>
          </w:tcPr>
          <w:p w14:paraId="691E80F0" w14:textId="77777777" w:rsidR="009F4F0B" w:rsidRDefault="009F4F0B" w:rsidP="009F4F0B">
            <w:pPr>
              <w:rPr>
                <w:rFonts w:ascii="Times New Roman" w:eastAsia="Times New Roman" w:hAnsi="Times New Roman" w:cs="Times New Roman"/>
              </w:rPr>
            </w:pPr>
          </w:p>
        </w:tc>
      </w:tr>
      <w:tr w:rsidR="009F4F0B" w14:paraId="2375AA61" w14:textId="77777777" w:rsidTr="009F4F0B">
        <w:trPr>
          <w:trHeight w:val="281"/>
        </w:trPr>
        <w:tc>
          <w:tcPr>
            <w:tcW w:w="1885" w:type="dxa"/>
          </w:tcPr>
          <w:p w14:paraId="4B084B4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183C815E" w14:textId="77777777" w:rsidR="009F4F0B" w:rsidRDefault="009F4F0B" w:rsidP="009F4F0B">
            <w:pPr>
              <w:rPr>
                <w:rFonts w:ascii="Times New Roman" w:eastAsia="Times New Roman" w:hAnsi="Times New Roman" w:cs="Times New Roman"/>
              </w:rPr>
            </w:pPr>
          </w:p>
        </w:tc>
        <w:tc>
          <w:tcPr>
            <w:tcW w:w="1170" w:type="dxa"/>
          </w:tcPr>
          <w:p w14:paraId="643BAAD1" w14:textId="77777777" w:rsidR="009F4F0B" w:rsidRDefault="009F4F0B" w:rsidP="009F4F0B">
            <w:pPr>
              <w:rPr>
                <w:rFonts w:ascii="Times New Roman" w:eastAsia="Times New Roman" w:hAnsi="Times New Roman" w:cs="Times New Roman"/>
              </w:rPr>
            </w:pPr>
          </w:p>
        </w:tc>
        <w:tc>
          <w:tcPr>
            <w:tcW w:w="990" w:type="dxa"/>
          </w:tcPr>
          <w:p w14:paraId="6015128E" w14:textId="77777777" w:rsidR="009F4F0B" w:rsidRDefault="009F4F0B" w:rsidP="009F4F0B">
            <w:pPr>
              <w:rPr>
                <w:rFonts w:ascii="Times New Roman" w:eastAsia="Times New Roman" w:hAnsi="Times New Roman" w:cs="Times New Roman"/>
              </w:rPr>
            </w:pPr>
          </w:p>
        </w:tc>
      </w:tr>
      <w:tr w:rsidR="009F4F0B" w14:paraId="44F4761E" w14:textId="77777777" w:rsidTr="009F4F0B">
        <w:tc>
          <w:tcPr>
            <w:tcW w:w="1885" w:type="dxa"/>
          </w:tcPr>
          <w:p w14:paraId="74160814"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0C40D3FD" w14:textId="77777777" w:rsidR="009F4F0B" w:rsidRDefault="009F4F0B" w:rsidP="009F4F0B">
            <w:pPr>
              <w:rPr>
                <w:rFonts w:ascii="Times New Roman" w:eastAsia="Times New Roman" w:hAnsi="Times New Roman" w:cs="Times New Roman"/>
              </w:rPr>
            </w:pPr>
          </w:p>
        </w:tc>
        <w:tc>
          <w:tcPr>
            <w:tcW w:w="1170" w:type="dxa"/>
          </w:tcPr>
          <w:p w14:paraId="2E1159F7" w14:textId="77777777" w:rsidR="009F4F0B" w:rsidRDefault="009F4F0B" w:rsidP="009F4F0B">
            <w:pPr>
              <w:rPr>
                <w:rFonts w:ascii="Times New Roman" w:eastAsia="Times New Roman" w:hAnsi="Times New Roman" w:cs="Times New Roman"/>
              </w:rPr>
            </w:pPr>
          </w:p>
        </w:tc>
        <w:tc>
          <w:tcPr>
            <w:tcW w:w="990" w:type="dxa"/>
          </w:tcPr>
          <w:p w14:paraId="6AB53663" w14:textId="77777777" w:rsidR="009F4F0B" w:rsidRDefault="009F4F0B" w:rsidP="009F4F0B">
            <w:pPr>
              <w:rPr>
                <w:rFonts w:ascii="Times New Roman" w:eastAsia="Times New Roman" w:hAnsi="Times New Roman" w:cs="Times New Roman"/>
              </w:rPr>
            </w:pPr>
          </w:p>
        </w:tc>
      </w:tr>
    </w:tbl>
    <w:p w14:paraId="2994C803" w14:textId="77777777" w:rsidR="001E0779" w:rsidRDefault="001E0779" w:rsidP="0011288D"/>
    <w:p w14:paraId="1CB50C6C" w14:textId="77777777" w:rsidR="001E0779" w:rsidRDefault="001E0779" w:rsidP="0011288D"/>
    <w:p w14:paraId="4EA00A35" w14:textId="4BC9EDCF" w:rsidR="001E0088" w:rsidRDefault="0011288D" w:rsidP="0011288D">
      <w:r>
        <w:t>Example Application A</w:t>
      </w:r>
    </w:p>
    <w:p w14:paraId="391CEC67"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627B18C3" w14:textId="77777777" w:rsidTr="001E0779">
        <w:tc>
          <w:tcPr>
            <w:tcW w:w="1421" w:type="dxa"/>
          </w:tcPr>
          <w:p w14:paraId="21F108C7" w14:textId="77777777" w:rsidR="001E0779" w:rsidRDefault="001E0779" w:rsidP="001E0779">
            <w:pPr>
              <w:rPr>
                <w:rFonts w:ascii="Times New Roman" w:eastAsia="Times New Roman" w:hAnsi="Times New Roman" w:cs="Times New Roman"/>
              </w:rPr>
            </w:pPr>
          </w:p>
        </w:tc>
        <w:tc>
          <w:tcPr>
            <w:tcW w:w="1025" w:type="dxa"/>
          </w:tcPr>
          <w:p w14:paraId="36EA915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FD752C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6290A79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0CE4BB0" w14:textId="77777777" w:rsidTr="001E0779">
        <w:tc>
          <w:tcPr>
            <w:tcW w:w="1421" w:type="dxa"/>
          </w:tcPr>
          <w:p w14:paraId="2771CBC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53A464F1"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4C159D9" w14:textId="77777777" w:rsidR="001E0779" w:rsidRDefault="001E0779" w:rsidP="001E0779">
            <w:pPr>
              <w:rPr>
                <w:rFonts w:ascii="Times New Roman" w:eastAsia="Times New Roman" w:hAnsi="Times New Roman" w:cs="Times New Roman"/>
              </w:rPr>
            </w:pPr>
          </w:p>
        </w:tc>
        <w:tc>
          <w:tcPr>
            <w:tcW w:w="986" w:type="dxa"/>
          </w:tcPr>
          <w:p w14:paraId="68A0D40A"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7CF3674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02AAEF2B" w14:textId="77777777" w:rsidTr="001E0779">
        <w:tc>
          <w:tcPr>
            <w:tcW w:w="1421" w:type="dxa"/>
          </w:tcPr>
          <w:p w14:paraId="253A75A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4EBF816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23D3ECB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142CE6F9"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9A5A4AB" w14:textId="77777777" w:rsidR="001E0779" w:rsidRDefault="001E0779" w:rsidP="001E0779">
            <w:pPr>
              <w:rPr>
                <w:rFonts w:ascii="Times New Roman" w:eastAsia="Times New Roman" w:hAnsi="Times New Roman" w:cs="Times New Roman"/>
              </w:rPr>
            </w:pPr>
          </w:p>
        </w:tc>
      </w:tr>
      <w:tr w:rsidR="001E0779" w14:paraId="57B68586" w14:textId="77777777" w:rsidTr="001E0779">
        <w:tc>
          <w:tcPr>
            <w:tcW w:w="1421" w:type="dxa"/>
          </w:tcPr>
          <w:p w14:paraId="72A5FD3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64EF1FF6"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44AA052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4994420B"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6CB462FA" w14:textId="77777777" w:rsidR="001E0088" w:rsidRDefault="001E0088" w:rsidP="001E0088">
      <w:pPr>
        <w:pStyle w:val="BodyTextIndent"/>
        <w:rPr>
          <w:kern w:val="0"/>
        </w:rPr>
      </w:pPr>
    </w:p>
    <w:p w14:paraId="5F45F4D9" w14:textId="77777777" w:rsidR="001E0088" w:rsidRDefault="001E0088" w:rsidP="001E0088">
      <w:pPr>
        <w:pStyle w:val="BodyTextIndent"/>
        <w:rPr>
          <w:kern w:val="0"/>
        </w:rPr>
      </w:pPr>
    </w:p>
    <w:p w14:paraId="19CF158E" w14:textId="77777777" w:rsidR="001E0088" w:rsidRDefault="001E0088" w:rsidP="001E0088">
      <w:pPr>
        <w:pStyle w:val="BodyTextIndent"/>
        <w:rPr>
          <w:kern w:val="0"/>
        </w:rPr>
      </w:pPr>
    </w:p>
    <w:p w14:paraId="387AB191" w14:textId="77777777" w:rsidR="001E0088" w:rsidRDefault="001E0088" w:rsidP="001E0088">
      <w:pPr>
        <w:pStyle w:val="BodyTextIndent"/>
        <w:rPr>
          <w:kern w:val="0"/>
        </w:rPr>
      </w:pPr>
    </w:p>
    <w:p w14:paraId="55FADE5E" w14:textId="77777777" w:rsidR="001E0088" w:rsidRDefault="001E0088" w:rsidP="001E0088">
      <w:pPr>
        <w:pStyle w:val="BodyTextIndent"/>
        <w:rPr>
          <w:kern w:val="0"/>
        </w:rPr>
      </w:pPr>
    </w:p>
    <w:p w14:paraId="14319C0F" w14:textId="77777777" w:rsidR="001E0088" w:rsidRDefault="001E0088" w:rsidP="001E0088">
      <w:pPr>
        <w:pStyle w:val="BodyTextIndent"/>
        <w:rPr>
          <w:kern w:val="0"/>
        </w:rPr>
      </w:pPr>
    </w:p>
    <w:p w14:paraId="41DAD57A" w14:textId="77777777" w:rsidR="001E0088" w:rsidRDefault="001E0088" w:rsidP="001E0088">
      <w:pPr>
        <w:pStyle w:val="BodyTextIndent"/>
        <w:rPr>
          <w:kern w:val="0"/>
        </w:rPr>
      </w:pPr>
    </w:p>
    <w:p w14:paraId="033C8D21"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262B89CC" w14:textId="77777777" w:rsidTr="0011288D">
        <w:tc>
          <w:tcPr>
            <w:tcW w:w="1280" w:type="dxa"/>
          </w:tcPr>
          <w:p w14:paraId="65B29D75" w14:textId="77777777" w:rsidR="0011288D" w:rsidRDefault="0011288D" w:rsidP="0011288D">
            <w:pPr>
              <w:rPr>
                <w:rFonts w:ascii="Times New Roman" w:eastAsia="Times New Roman" w:hAnsi="Times New Roman" w:cs="Times New Roman"/>
              </w:rPr>
            </w:pPr>
          </w:p>
        </w:tc>
        <w:tc>
          <w:tcPr>
            <w:tcW w:w="952" w:type="dxa"/>
          </w:tcPr>
          <w:p w14:paraId="104F6D5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52237D2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3684F80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2C3A2D34" w14:textId="77777777" w:rsidTr="0011288D">
        <w:tc>
          <w:tcPr>
            <w:tcW w:w="1280" w:type="dxa"/>
          </w:tcPr>
          <w:p w14:paraId="6F52108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3A5003F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2AB4481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613E406B"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664C5666" w14:textId="77777777" w:rsidTr="0011288D">
        <w:tc>
          <w:tcPr>
            <w:tcW w:w="1280" w:type="dxa"/>
          </w:tcPr>
          <w:p w14:paraId="4EE4DFA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3D661477"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102BF58C"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0177A6F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4E2EE55E" w14:textId="77777777" w:rsidTr="0011288D">
        <w:tc>
          <w:tcPr>
            <w:tcW w:w="1280" w:type="dxa"/>
          </w:tcPr>
          <w:p w14:paraId="199B61A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78FDCD08"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3BAFA0CC"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5BB8735F"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44FEDC5E" w14:textId="77777777" w:rsidR="001E0088" w:rsidRDefault="001E0088" w:rsidP="001E0088">
      <w:pPr>
        <w:pStyle w:val="BodyTextIndent"/>
        <w:rPr>
          <w:kern w:val="0"/>
        </w:rPr>
      </w:pPr>
    </w:p>
    <w:p w14:paraId="0058D088" w14:textId="77777777" w:rsidR="001E0088" w:rsidRDefault="001E0088" w:rsidP="001E0088">
      <w:pPr>
        <w:pStyle w:val="BodyTextIndent"/>
        <w:rPr>
          <w:kern w:val="0"/>
        </w:rPr>
      </w:pPr>
    </w:p>
    <w:p w14:paraId="6A44955F" w14:textId="77777777" w:rsidR="001E0088" w:rsidRDefault="001E0088" w:rsidP="001E0088">
      <w:pPr>
        <w:pStyle w:val="BodyTextIndent"/>
        <w:rPr>
          <w:kern w:val="0"/>
        </w:rPr>
      </w:pPr>
    </w:p>
    <w:p w14:paraId="64233E8B" w14:textId="77777777" w:rsidR="001E0088" w:rsidRDefault="001E0088" w:rsidP="001E0088">
      <w:pPr>
        <w:pStyle w:val="BodyTextIndent"/>
        <w:rPr>
          <w:kern w:val="0"/>
        </w:rPr>
      </w:pPr>
    </w:p>
    <w:p w14:paraId="37234B57" w14:textId="77777777" w:rsidR="001E0088" w:rsidRDefault="001E0088" w:rsidP="001E0088">
      <w:pPr>
        <w:pStyle w:val="BodyTextIndent"/>
        <w:rPr>
          <w:kern w:val="0"/>
        </w:rPr>
      </w:pPr>
    </w:p>
    <w:p w14:paraId="600E1136" w14:textId="77777777" w:rsidR="001E0088" w:rsidRDefault="001E0088" w:rsidP="001E0088">
      <w:pPr>
        <w:pStyle w:val="BodyTextIndent"/>
        <w:rPr>
          <w:kern w:val="0"/>
        </w:rPr>
      </w:pPr>
    </w:p>
    <w:p w14:paraId="16B71ED5" w14:textId="77777777" w:rsidR="001E0088" w:rsidRDefault="001E0088" w:rsidP="001E0088">
      <w:pPr>
        <w:pStyle w:val="BodyTextIndent"/>
        <w:rPr>
          <w:kern w:val="0"/>
        </w:rPr>
      </w:pPr>
    </w:p>
    <w:p w14:paraId="0A269F88" w14:textId="77777777" w:rsidR="001E0088" w:rsidRDefault="001E0088" w:rsidP="001E0088">
      <w:pPr>
        <w:pStyle w:val="BodyTextIndent"/>
        <w:rPr>
          <w:kern w:val="0"/>
        </w:rPr>
      </w:pPr>
    </w:p>
    <w:p w14:paraId="0D3779AE" w14:textId="77777777" w:rsidR="001E0088" w:rsidRDefault="001E0088" w:rsidP="00402C1D">
      <w:pPr>
        <w:rPr>
          <w:b/>
          <w:bCs/>
        </w:rPr>
      </w:pPr>
    </w:p>
    <w:p w14:paraId="4010699A" w14:textId="6D1507D9" w:rsidR="008C095F" w:rsidRDefault="008C095F" w:rsidP="002B3339">
      <w:pPr>
        <w:pStyle w:val="BodyTextIndent"/>
        <w:ind w:firstLine="0"/>
        <w:rPr>
          <w:kern w:val="0"/>
        </w:rPr>
      </w:pPr>
    </w:p>
    <w:p w14:paraId="56330B4D" w14:textId="7F457371" w:rsidR="00AE7B3A" w:rsidRDefault="00AE7B3A" w:rsidP="002B3339">
      <w:pPr>
        <w:pStyle w:val="BodyTextIndent"/>
        <w:ind w:firstLine="0"/>
        <w:rPr>
          <w:kern w:val="0"/>
        </w:rPr>
      </w:pPr>
    </w:p>
    <w:p w14:paraId="266ABA87" w14:textId="678285E9" w:rsidR="00AE7B3A" w:rsidRDefault="00AE7B3A" w:rsidP="002B3339">
      <w:pPr>
        <w:pStyle w:val="BodyTextIndent"/>
        <w:ind w:firstLine="0"/>
        <w:rPr>
          <w:kern w:val="0"/>
        </w:rPr>
      </w:pPr>
    </w:p>
    <w:p w14:paraId="155836AE" w14:textId="77777777" w:rsidR="00AE7B3A" w:rsidRDefault="00AE7B3A" w:rsidP="002B3339">
      <w:pPr>
        <w:pStyle w:val="BodyTextIndent"/>
        <w:ind w:firstLine="0"/>
        <w:rPr>
          <w:kern w:val="0"/>
        </w:rPr>
      </w:pPr>
    </w:p>
    <w:p w14:paraId="50B00B97" w14:textId="3B67BB75"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5F641622" w14:textId="1DB1F151" w:rsidR="00C101EB" w:rsidRDefault="00C101EB" w:rsidP="0011288D">
      <w:pPr>
        <w:pStyle w:val="BodyTextIndent"/>
        <w:ind w:firstLine="0"/>
        <w:rPr>
          <w:kern w:val="0"/>
        </w:rPr>
      </w:pPr>
    </w:p>
    <w:p w14:paraId="1756393B" w14:textId="3E8514DD"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1DE4899" w14:textId="6C16068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 for a welding operation. </w:t>
      </w:r>
    </w:p>
    <w:p w14:paraId="2922F8A0" w14:textId="77777777" w:rsidR="005009E7" w:rsidRDefault="00A12E86" w:rsidP="0011288D">
      <w:pPr>
        <w:spacing w:before="100" w:beforeAutospacing="1" w:after="165"/>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12466D5E" w14:textId="77777777" w:rsidR="005009E7" w:rsidRDefault="005009E7" w:rsidP="0011288D">
      <w:pPr>
        <w:spacing w:before="100" w:beforeAutospacing="1" w:after="165"/>
        <w:rPr>
          <w:kern w:val="0"/>
          <w:sz w:val="22"/>
          <w:szCs w:val="22"/>
        </w:rPr>
      </w:pPr>
    </w:p>
    <w:p w14:paraId="16DF584B" w14:textId="77777777" w:rsidR="005009E7" w:rsidRDefault="005009E7" w:rsidP="0011288D">
      <w:pPr>
        <w:spacing w:before="100" w:beforeAutospacing="1" w:after="165"/>
        <w:rPr>
          <w:kern w:val="0"/>
          <w:sz w:val="22"/>
          <w:szCs w:val="22"/>
        </w:rPr>
      </w:pPr>
    </w:p>
    <w:p w14:paraId="03D15BBC" w14:textId="77777777" w:rsidR="005009E7" w:rsidRDefault="005009E7" w:rsidP="0011288D">
      <w:pPr>
        <w:spacing w:before="100" w:beforeAutospacing="1" w:after="165"/>
        <w:rPr>
          <w:kern w:val="0"/>
          <w:sz w:val="22"/>
          <w:szCs w:val="22"/>
        </w:rPr>
      </w:pPr>
    </w:p>
    <w:p w14:paraId="7D4B6381" w14:textId="77777777" w:rsidR="005009E7" w:rsidRDefault="005009E7" w:rsidP="0011288D">
      <w:pPr>
        <w:spacing w:before="100" w:beforeAutospacing="1" w:after="165"/>
        <w:rPr>
          <w:kern w:val="0"/>
          <w:sz w:val="22"/>
          <w:szCs w:val="22"/>
        </w:rPr>
      </w:pPr>
    </w:p>
    <w:p w14:paraId="28DC0CAE" w14:textId="77777777" w:rsidR="005009E7" w:rsidRDefault="005009E7" w:rsidP="0011288D">
      <w:pPr>
        <w:spacing w:before="100" w:beforeAutospacing="1" w:after="165"/>
        <w:rPr>
          <w:kern w:val="0"/>
          <w:sz w:val="22"/>
          <w:szCs w:val="22"/>
        </w:rPr>
      </w:pPr>
    </w:p>
    <w:p w14:paraId="38E91899" w14:textId="77777777" w:rsidR="005009E7" w:rsidRDefault="005009E7" w:rsidP="0011288D">
      <w:pPr>
        <w:spacing w:before="100" w:beforeAutospacing="1" w:after="165"/>
        <w:rPr>
          <w:kern w:val="0"/>
          <w:sz w:val="22"/>
          <w:szCs w:val="22"/>
        </w:rPr>
      </w:pPr>
    </w:p>
    <w:p w14:paraId="758476D7" w14:textId="77777777" w:rsidR="005009E7" w:rsidRDefault="005009E7" w:rsidP="0011288D">
      <w:pPr>
        <w:spacing w:before="100" w:beforeAutospacing="1" w:after="165"/>
        <w:rPr>
          <w:kern w:val="0"/>
          <w:sz w:val="22"/>
          <w:szCs w:val="22"/>
        </w:rPr>
      </w:pPr>
    </w:p>
    <w:p w14:paraId="4BC0BD57" w14:textId="77777777" w:rsidR="005009E7" w:rsidRDefault="005009E7" w:rsidP="0011288D">
      <w:pPr>
        <w:spacing w:before="100" w:beforeAutospacing="1" w:after="165"/>
        <w:rPr>
          <w:kern w:val="0"/>
          <w:sz w:val="22"/>
          <w:szCs w:val="22"/>
        </w:rPr>
      </w:pPr>
    </w:p>
    <w:p w14:paraId="12825532" w14:textId="77777777" w:rsidR="005009E7" w:rsidRDefault="005009E7" w:rsidP="0011288D">
      <w:pPr>
        <w:spacing w:before="100" w:beforeAutospacing="1" w:after="165"/>
        <w:rPr>
          <w:kern w:val="0"/>
          <w:sz w:val="22"/>
          <w:szCs w:val="22"/>
        </w:rPr>
      </w:pPr>
    </w:p>
    <w:p w14:paraId="1CFF2D71" w14:textId="77777777" w:rsidR="005009E7" w:rsidRDefault="005009E7" w:rsidP="0011288D">
      <w:pPr>
        <w:spacing w:before="100" w:beforeAutospacing="1" w:after="165"/>
        <w:rPr>
          <w:kern w:val="0"/>
          <w:sz w:val="22"/>
          <w:szCs w:val="22"/>
        </w:rPr>
      </w:pPr>
    </w:p>
    <w:p w14:paraId="194D1BA5" w14:textId="77777777" w:rsidR="005009E7" w:rsidRDefault="005009E7" w:rsidP="0011288D">
      <w:pPr>
        <w:spacing w:before="100" w:beforeAutospacing="1" w:after="165"/>
        <w:rPr>
          <w:kern w:val="0"/>
          <w:sz w:val="22"/>
          <w:szCs w:val="22"/>
        </w:rPr>
      </w:pPr>
    </w:p>
    <w:p w14:paraId="775C4F85" w14:textId="77777777" w:rsidR="005009E7" w:rsidRDefault="005009E7" w:rsidP="0011288D">
      <w:pPr>
        <w:spacing w:before="100" w:beforeAutospacing="1" w:after="165"/>
        <w:rPr>
          <w:kern w:val="0"/>
          <w:sz w:val="22"/>
          <w:szCs w:val="22"/>
        </w:rPr>
      </w:pPr>
    </w:p>
    <w:p w14:paraId="2774C5DC" w14:textId="77777777" w:rsidR="005009E7" w:rsidRDefault="005009E7" w:rsidP="0011288D">
      <w:pPr>
        <w:spacing w:before="100" w:beforeAutospacing="1" w:after="165"/>
        <w:rPr>
          <w:kern w:val="0"/>
          <w:sz w:val="22"/>
          <w:szCs w:val="22"/>
        </w:rPr>
      </w:pPr>
    </w:p>
    <w:p w14:paraId="6FEF674C" w14:textId="77777777" w:rsidR="005009E7" w:rsidRDefault="005009E7" w:rsidP="0011288D">
      <w:pPr>
        <w:spacing w:before="100" w:beforeAutospacing="1" w:after="165"/>
        <w:rPr>
          <w:kern w:val="0"/>
          <w:sz w:val="22"/>
          <w:szCs w:val="22"/>
        </w:rPr>
      </w:pPr>
    </w:p>
    <w:p w14:paraId="0C133ADE" w14:textId="77777777" w:rsidR="005009E7" w:rsidRDefault="005009E7" w:rsidP="0011288D">
      <w:pPr>
        <w:spacing w:before="100" w:beforeAutospacing="1" w:after="165"/>
        <w:rPr>
          <w:kern w:val="0"/>
          <w:sz w:val="22"/>
          <w:szCs w:val="22"/>
        </w:rPr>
      </w:pPr>
    </w:p>
    <w:p w14:paraId="38987A02" w14:textId="3C2AED37" w:rsidR="005009E7" w:rsidRDefault="000C6562" w:rsidP="0011288D">
      <w:pPr>
        <w:spacing w:before="100" w:beforeAutospacing="1" w:after="165"/>
        <w:rPr>
          <w:kern w:val="0"/>
          <w:sz w:val="22"/>
          <w:szCs w:val="22"/>
        </w:rPr>
      </w:pPr>
      <w:r>
        <w:rPr>
          <w:noProof/>
        </w:rPr>
        <w:lastRenderedPageBreak/>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634DB551" w14:textId="7F89DB25" w:rsidR="007E4932" w:rsidRDefault="007E4932"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16"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lwtAAU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3lcx45gk&#10;DA2tdX4HTIyGcEEKt624UlAx19y6G25QjWIQFTZmS23+CtgO1eoisH9uOWn96nWDk5xFSQIz5ztJ&#10;msXomIcz64czzbZeaZR20KP4mm+SvauGZmF0/R4Hv6SvYoo3At9eBG5orhx6mEBhLuRy6dtdCXHd&#10;vKXyNPJgEPrv9u+5aXv8HU7ujR5ih89P9Fln28G4RAVQKC/eDij1eCKOfctXm77l62O0jirwh31v&#10;dfiXw8W/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">
                <v:shape id="_x0000_s1117" type="#_x0000_t75" style="position:absolute;width:32575;height:11639;visibility:visible;mso-wrap-style:square" filled="t">
                  <v:fill o:detectmouseclick="t"/>
                  <v:path o:connecttype="none"/>
                </v:shape>
                <v:group id="Group 58" o:spid="_x0000_s1118"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19"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5" o:title="A picture containing graphical user interface&#10;&#10;Description automatically generated"/>
                  </v:shape>
                  <v:shape id="Picture 50" o:spid="_x0000_s1120"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6" o:title="Chart, histogram&#10;&#10;Description automatically generated"/>
                  </v:shape>
                  <v:shape id="Picture 54" o:spid="_x0000_s1121"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7" o:title="Chart, surface chart&#10;&#10;Description automatically generated with medium confidence"/>
                  </v:shape>
                  <v:shape id="Text Box 104" o:spid="_x0000_s1122"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34DB551" w14:textId="7F89DB25" w:rsidR="007E4932" w:rsidRDefault="007E4932"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5BAA3D3C" w14:textId="7D05A87D" w:rsidR="007E4932" w:rsidRDefault="007E4932" w:rsidP="000C6562">
                                <w:pPr>
                                  <w:spacing w:line="252" w:lineRule="auto"/>
                                  <w:rPr>
                                    <w:rFonts w:ascii="Calibri" w:eastAsia="Calibri" w:hAnsi="Calibri"/>
                                  </w:rPr>
                                </w:pPr>
                                <w:r>
                                  <w:rPr>
                                    <w:rFonts w:ascii="Calibri" w:eastAsia="Calibri" w:hAnsi="Calibri"/>
                                  </w:rPr>
                                  <w:t xml:space="preserve">Figure 11 – Segmentation of </w:t>
                                </w:r>
                                <w:ins w:id="8" w:author="Hill, Tristan" w:date="2021-03-09T21:12:00Z">
                                  <w:r>
                                    <w:rPr>
                                      <w:rFonts w:ascii="Calibri" w:eastAsia="Calibri" w:hAnsi="Calibri"/>
                                    </w:rPr>
                                    <w:t>Clamps</w:t>
                                  </w:r>
                                </w:ins>
                                <w:del w:id="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23"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ItQzA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">
                <v:shape id="_x0000_s1124" type="#_x0000_t75" style="position:absolute;width:32575;height:11207;visibility:visible;mso-wrap-style:square" filled="t">
                  <v:fill o:detectmouseclick="t"/>
                  <v:path o:connecttype="none"/>
                </v:shape>
                <v:group id="Group 30" o:spid="_x0000_s1125"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26"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5BAA3D3C" w14:textId="7D05A87D" w:rsidR="007E4932" w:rsidRDefault="007E4932" w:rsidP="000C6562">
                          <w:pPr>
                            <w:spacing w:line="252" w:lineRule="auto"/>
                            <w:rPr>
                              <w:rFonts w:ascii="Calibri" w:eastAsia="Calibri" w:hAnsi="Calibri"/>
                            </w:rPr>
                          </w:pPr>
                          <w:r>
                            <w:rPr>
                              <w:rFonts w:ascii="Calibri" w:eastAsia="Calibri" w:hAnsi="Calibri"/>
                            </w:rPr>
                            <w:t xml:space="preserve">Figure 11 – Segmentation of </w:t>
                          </w:r>
                          <w:ins w:id="13" w:author="Hill, Tristan" w:date="2021-03-09T21:12:00Z">
                            <w:r>
                              <w:rPr>
                                <w:rFonts w:ascii="Calibri" w:eastAsia="Calibri" w:hAnsi="Calibri"/>
                              </w:rPr>
                              <w:t>Clamps</w:t>
                            </w:r>
                          </w:ins>
                          <w:del w:id="14" w:author="Hill, Tristan" w:date="2021-03-09T21:12:00Z">
                            <w:r w:rsidDel="005B4D5E">
                              <w:rPr>
                                <w:rFonts w:ascii="Calibri" w:eastAsia="Calibri" w:hAnsi="Calibri"/>
                              </w:rPr>
                              <w:delText>Table</w:delText>
                            </w:r>
                          </w:del>
                        </w:p>
                      </w:txbxContent>
                    </v:textbox>
                  </v:shape>
                  <v:shape id="Picture 67" o:spid="_x0000_s1127"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1" o:title="Chart&#10;&#10;Description automatically generated"/>
                  </v:shape>
                  <v:shape id="Picture 78" o:spid="_x0000_s1128"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2" o:title="A picture containing diagram&#10;&#10;Description automatically generated"/>
                  </v:shape>
                  <v:shape id="Picture 79" o:spid="_x0000_s1129"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3"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69F1612" w14:textId="76E97326" w:rsidR="007E4932" w:rsidRDefault="007E4932" w:rsidP="005009E7">
                                <w:pPr>
                                  <w:spacing w:line="256" w:lineRule="auto"/>
                                  <w:rPr>
                                    <w:rFonts w:ascii="Calibri" w:eastAsia="Calibri" w:hAnsi="Calibri"/>
                                  </w:rPr>
                                </w:pPr>
                                <w:r>
                                  <w:rPr>
                                    <w:rFonts w:ascii="Calibri" w:eastAsia="Calibri" w:hAnsi="Calibri"/>
                                  </w:rPr>
                                  <w:t xml:space="preserve">Figure 12 – </w:t>
                                </w:r>
                                <w:ins w:id="10"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30"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pAr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UtyD8palXfARCsUM+gjTMteCtQv19TYG6rRhWIS&#10;nTVWt0p/DEiHLnURmN921NX49WuJhyyiFB5DrB+k0zzGQD9cWT9ckbtmpdDSoULFaV50+rYexUqr&#10;5j3efelOxRKVDGcvAjuKK4sRFtCQM75cerlvHa7lW9eWRh4M57Tv9u+pbge3tXCKN2p0HTo/qdl6&#10;XZeVpFqiJ6iEL+gccD1KA55wYy/5LtNLvi+GdNR5Pxx7rcO/Gi7+B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gj6QK+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31" type="#_x0000_t75" style="position:absolute;width:54762;height:20847;visibility:visible;mso-wrap-style:square" filled="t">
                  <v:fill o:detectmouseclick="t"/>
                  <v:path o:connecttype="none"/>
                </v:shape>
                <v:group id="Group 29" o:spid="_x0000_s1132"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33"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7" o:title="Engineering drawing&#10;&#10;Description automatically generated"/>
                  </v:shape>
                  <v:shape id="Picture 23" o:spid="_x0000_s1134"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88" o:title="Engineering drawing&#10;&#10;Description automatically generated with low confidence"/>
                  </v:shape>
                  <v:shape id="Picture 24" o:spid="_x0000_s1135"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89" o:title="Engineering drawing&#10;&#10;Description automatically generated with medium confidence"/>
                  </v:shape>
                  <v:shape id="Text Box 104" o:spid="_x0000_s1136"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369F1612" w14:textId="76E97326" w:rsidR="007E4932" w:rsidRDefault="007E4932" w:rsidP="005009E7">
                          <w:pPr>
                            <w:spacing w:line="256" w:lineRule="auto"/>
                            <w:rPr>
                              <w:rFonts w:ascii="Calibri" w:eastAsia="Calibri" w:hAnsi="Calibri"/>
                            </w:rPr>
                          </w:pPr>
                          <w:r>
                            <w:rPr>
                              <w:rFonts w:ascii="Calibri" w:eastAsia="Calibri" w:hAnsi="Calibri"/>
                            </w:rPr>
                            <w:t xml:space="preserve">Figure 12 – </w:t>
                          </w:r>
                          <w:ins w:id="16"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2878C504" w14:textId="616E33E2" w:rsidR="007E4932" w:rsidRDefault="007E4932"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137"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rc9Q4b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138" type="#_x0000_t75" style="position:absolute;width:32575;height:14770;visibility:visible;mso-wrap-style:square" filled="t">
                  <v:fill o:detectmouseclick="t"/>
                  <v:path o:connecttype="none"/>
                </v:shape>
                <v:group id="Group 33" o:spid="_x0000_s1139"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140"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2" o:title="Diagram&#10;&#10;Description automatically generated with medium confidence"/>
                  </v:shape>
                  <v:shape id="Picture 69" o:spid="_x0000_s1141"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3" o:title="Diagram, engineering drawing&#10;&#10;Description automatically generated"/>
                  </v:shape>
                  <v:shape id="Text Box 36" o:spid="_x0000_s1142"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878C504" w14:textId="616E33E2" w:rsidR="007E4932" w:rsidRDefault="007E4932"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668B900F" w14:textId="3A358E56" w:rsidR="005009E7" w:rsidRDefault="005009E7" w:rsidP="0011288D">
      <w:pPr>
        <w:spacing w:before="100" w:beforeAutospacing="1" w:after="165"/>
        <w:rPr>
          <w:kern w:val="0"/>
          <w:sz w:val="22"/>
          <w:szCs w:val="22"/>
        </w:rPr>
      </w:pPr>
    </w:p>
    <w:p w14:paraId="2BE2F9E6" w14:textId="0A27E01C" w:rsidR="005009E7" w:rsidRDefault="005009E7" w:rsidP="0011288D">
      <w:pPr>
        <w:spacing w:before="100" w:beforeAutospacing="1" w:after="165"/>
        <w:rPr>
          <w:kern w:val="0"/>
          <w:sz w:val="22"/>
          <w:szCs w:val="22"/>
        </w:rPr>
      </w:pPr>
    </w:p>
    <w:p w14:paraId="31029313" w14:textId="77777777" w:rsidR="000C6562" w:rsidRDefault="000C6562" w:rsidP="0011288D">
      <w:pPr>
        <w:spacing w:before="100" w:beforeAutospacing="1" w:after="165"/>
        <w:rPr>
          <w:kern w:val="0"/>
          <w:sz w:val="22"/>
          <w:szCs w:val="22"/>
        </w:rPr>
      </w:pPr>
    </w:p>
    <w:p w14:paraId="4F7146C0" w14:textId="2FFEBCB3" w:rsidR="000C6562" w:rsidRDefault="000C6562" w:rsidP="0011288D">
      <w:pPr>
        <w:spacing w:before="100" w:beforeAutospacing="1" w:after="165"/>
        <w:rPr>
          <w:kern w:val="0"/>
          <w:sz w:val="22"/>
          <w:szCs w:val="22"/>
        </w:rPr>
      </w:pPr>
    </w:p>
    <w:p w14:paraId="63F28F13" w14:textId="77777777" w:rsidR="000C6562" w:rsidRDefault="000C6562" w:rsidP="0011288D">
      <w:pPr>
        <w:spacing w:before="100" w:beforeAutospacing="1" w:after="165"/>
        <w:rPr>
          <w:kern w:val="0"/>
          <w:sz w:val="22"/>
          <w:szCs w:val="22"/>
        </w:rPr>
      </w:pPr>
    </w:p>
    <w:p w14:paraId="04596429" w14:textId="77777777" w:rsidR="000C6562" w:rsidRDefault="000C6562" w:rsidP="0011288D">
      <w:pPr>
        <w:spacing w:before="100" w:beforeAutospacing="1" w:after="165"/>
        <w:rPr>
          <w:kern w:val="0"/>
          <w:sz w:val="22"/>
          <w:szCs w:val="22"/>
        </w:rPr>
      </w:pPr>
    </w:p>
    <w:p w14:paraId="448AED37" w14:textId="77777777" w:rsidR="000C6562" w:rsidRDefault="000C6562" w:rsidP="0011288D">
      <w:pPr>
        <w:spacing w:before="100" w:beforeAutospacing="1" w:after="165"/>
        <w:rPr>
          <w:kern w:val="0"/>
          <w:sz w:val="22"/>
          <w:szCs w:val="22"/>
        </w:rPr>
      </w:pPr>
    </w:p>
    <w:p w14:paraId="47E53E9E" w14:textId="77777777" w:rsidR="000C6562" w:rsidRDefault="000C6562" w:rsidP="0011288D">
      <w:pPr>
        <w:spacing w:before="100" w:beforeAutospacing="1" w:after="165"/>
        <w:rPr>
          <w:kern w:val="0"/>
          <w:sz w:val="22"/>
          <w:szCs w:val="22"/>
        </w:rPr>
      </w:pPr>
    </w:p>
    <w:p w14:paraId="5653F867" w14:textId="77777777" w:rsidR="000C6562" w:rsidRDefault="000C6562" w:rsidP="0011288D">
      <w:pPr>
        <w:spacing w:before="100" w:beforeAutospacing="1" w:after="165"/>
        <w:rPr>
          <w:kern w:val="0"/>
          <w:sz w:val="22"/>
          <w:szCs w:val="22"/>
        </w:rPr>
      </w:pPr>
    </w:p>
    <w:p w14:paraId="74DCF6C9" w14:textId="77777777" w:rsidR="000C6562" w:rsidRDefault="000C6562" w:rsidP="0011288D">
      <w:pPr>
        <w:spacing w:before="100" w:beforeAutospacing="1" w:after="165"/>
        <w:rPr>
          <w:kern w:val="0"/>
          <w:sz w:val="22"/>
          <w:szCs w:val="22"/>
        </w:rPr>
      </w:pPr>
    </w:p>
    <w:p w14:paraId="4A2D6B37" w14:textId="77777777" w:rsidR="000C6562" w:rsidRDefault="000C6562" w:rsidP="0011288D">
      <w:pPr>
        <w:spacing w:before="100" w:beforeAutospacing="1" w:after="165"/>
        <w:rPr>
          <w:kern w:val="0"/>
          <w:sz w:val="22"/>
          <w:szCs w:val="22"/>
        </w:rPr>
      </w:pPr>
    </w:p>
    <w:p w14:paraId="30FE2466" w14:textId="14E500D5" w:rsidR="000C6562" w:rsidRDefault="000C6562" w:rsidP="0011288D">
      <w:pPr>
        <w:spacing w:before="100" w:beforeAutospacing="1" w:after="165"/>
        <w:rPr>
          <w:kern w:val="0"/>
          <w:sz w:val="22"/>
          <w:szCs w:val="22"/>
        </w:rPr>
      </w:pPr>
    </w:p>
    <w:p w14:paraId="12644577" w14:textId="77777777" w:rsidR="000C6562" w:rsidRDefault="000C6562" w:rsidP="0011288D">
      <w:pPr>
        <w:spacing w:before="100" w:beforeAutospacing="1" w:after="165"/>
        <w:rPr>
          <w:kern w:val="0"/>
          <w:sz w:val="22"/>
          <w:szCs w:val="22"/>
        </w:rPr>
      </w:pPr>
    </w:p>
    <w:p w14:paraId="72568CB0" w14:textId="77777777" w:rsidR="000C6562" w:rsidRDefault="000C6562" w:rsidP="0011288D">
      <w:pPr>
        <w:spacing w:before="100" w:beforeAutospacing="1" w:after="165"/>
        <w:rPr>
          <w:kern w:val="0"/>
          <w:sz w:val="22"/>
          <w:szCs w:val="22"/>
        </w:rPr>
      </w:pPr>
    </w:p>
    <w:p w14:paraId="6DB3FC7C" w14:textId="77777777" w:rsidR="000C6562" w:rsidRDefault="000C6562" w:rsidP="0011288D">
      <w:pPr>
        <w:spacing w:before="100" w:beforeAutospacing="1" w:after="165"/>
        <w:rPr>
          <w:kern w:val="0"/>
          <w:sz w:val="22"/>
          <w:szCs w:val="22"/>
        </w:rPr>
      </w:pPr>
    </w:p>
    <w:p w14:paraId="29670FE6" w14:textId="77777777" w:rsidR="000C6562" w:rsidRDefault="000C6562" w:rsidP="0011288D">
      <w:pPr>
        <w:spacing w:before="100" w:beforeAutospacing="1" w:after="165"/>
        <w:rPr>
          <w:kern w:val="0"/>
          <w:sz w:val="22"/>
          <w:szCs w:val="22"/>
        </w:rPr>
      </w:pPr>
    </w:p>
    <w:p w14:paraId="4A2ACA0B" w14:textId="77777777" w:rsidR="000C6562" w:rsidRDefault="000C6562" w:rsidP="0011288D">
      <w:pPr>
        <w:spacing w:before="100" w:beforeAutospacing="1" w:after="165"/>
        <w:rPr>
          <w:kern w:val="0"/>
          <w:sz w:val="22"/>
          <w:szCs w:val="22"/>
        </w:rPr>
      </w:pPr>
    </w:p>
    <w:p w14:paraId="213EC6CF" w14:textId="77777777" w:rsidR="000C6562" w:rsidRDefault="000C6562" w:rsidP="0011288D">
      <w:pPr>
        <w:spacing w:before="100" w:beforeAutospacing="1" w:after="165"/>
        <w:rPr>
          <w:kern w:val="0"/>
          <w:sz w:val="22"/>
          <w:szCs w:val="22"/>
        </w:rPr>
      </w:pPr>
    </w:p>
    <w:p w14:paraId="27F1DCEE" w14:textId="77777777" w:rsidR="000C6562" w:rsidRDefault="000C6562" w:rsidP="0011288D">
      <w:pPr>
        <w:spacing w:before="100" w:beforeAutospacing="1" w:after="165"/>
        <w:rPr>
          <w:kern w:val="0"/>
          <w:sz w:val="22"/>
          <w:szCs w:val="22"/>
        </w:rPr>
      </w:pPr>
    </w:p>
    <w:p w14:paraId="3C82FDFC" w14:textId="238CF4F8" w:rsidR="000C6562" w:rsidRDefault="000C6562" w:rsidP="0011288D">
      <w:pPr>
        <w:spacing w:before="100" w:beforeAutospacing="1" w:after="165"/>
        <w:rPr>
          <w:kern w:val="0"/>
          <w:sz w:val="22"/>
          <w:szCs w:val="22"/>
        </w:rPr>
      </w:pPr>
    </w:p>
    <w:p w14:paraId="78DBE7BD" w14:textId="77777777" w:rsidR="000C6562" w:rsidRDefault="000C6562" w:rsidP="0011288D">
      <w:pPr>
        <w:spacing w:before="100" w:beforeAutospacing="1" w:after="165"/>
        <w:rPr>
          <w:kern w:val="0"/>
          <w:sz w:val="22"/>
          <w:szCs w:val="22"/>
        </w:rPr>
      </w:pPr>
    </w:p>
    <w:p w14:paraId="32B85739" w14:textId="77777777" w:rsidR="000C6562" w:rsidRDefault="000C6562" w:rsidP="0011288D">
      <w:pPr>
        <w:spacing w:before="100" w:beforeAutospacing="1" w:after="165"/>
        <w:rPr>
          <w:kern w:val="0"/>
          <w:sz w:val="22"/>
          <w:szCs w:val="22"/>
        </w:rPr>
      </w:pPr>
    </w:p>
    <w:p w14:paraId="70CAE5A5" w14:textId="77777777" w:rsidR="000C6562" w:rsidRDefault="000C6562" w:rsidP="0011288D">
      <w:pPr>
        <w:spacing w:before="100" w:beforeAutospacing="1" w:after="165"/>
        <w:rPr>
          <w:kern w:val="0"/>
          <w:sz w:val="22"/>
          <w:szCs w:val="22"/>
        </w:rPr>
      </w:pPr>
    </w:p>
    <w:p w14:paraId="431006D0" w14:textId="0EA493C9" w:rsidR="000C6562" w:rsidRDefault="000C6562" w:rsidP="0011288D">
      <w:pPr>
        <w:spacing w:before="100" w:beforeAutospacing="1" w:after="165"/>
        <w:rPr>
          <w:kern w:val="0"/>
          <w:sz w:val="22"/>
          <w:szCs w:val="22"/>
        </w:rPr>
      </w:pPr>
    </w:p>
    <w:p w14:paraId="7BDD6728" w14:textId="77777777" w:rsidR="000C6562" w:rsidRDefault="000C6562" w:rsidP="0011288D">
      <w:pPr>
        <w:spacing w:before="100" w:beforeAutospacing="1" w:after="165"/>
        <w:rPr>
          <w:kern w:val="0"/>
          <w:sz w:val="22"/>
          <w:szCs w:val="22"/>
        </w:rPr>
      </w:pPr>
    </w:p>
    <w:p w14:paraId="52143E13" w14:textId="77777777" w:rsidR="000C6562" w:rsidRDefault="000C6562" w:rsidP="0011288D">
      <w:pPr>
        <w:spacing w:before="100" w:beforeAutospacing="1" w:after="165"/>
        <w:rPr>
          <w:kern w:val="0"/>
          <w:sz w:val="22"/>
          <w:szCs w:val="22"/>
        </w:rPr>
      </w:pPr>
    </w:p>
    <w:p w14:paraId="6AE517D4" w14:textId="77777777" w:rsidR="000C6562" w:rsidRDefault="000C6562" w:rsidP="0011288D">
      <w:pPr>
        <w:spacing w:before="100" w:beforeAutospacing="1" w:after="165"/>
        <w:rPr>
          <w:kern w:val="0"/>
          <w:sz w:val="22"/>
          <w:szCs w:val="22"/>
        </w:rPr>
      </w:pPr>
    </w:p>
    <w:p w14:paraId="5842D829" w14:textId="77777777" w:rsidR="000C6562" w:rsidRDefault="000C6562" w:rsidP="0011288D">
      <w:pPr>
        <w:spacing w:before="100" w:beforeAutospacing="1" w:after="165"/>
        <w:rPr>
          <w:kern w:val="0"/>
          <w:sz w:val="22"/>
          <w:szCs w:val="22"/>
        </w:rPr>
      </w:pPr>
    </w:p>
    <w:p w14:paraId="1015E337" w14:textId="77777777" w:rsidR="000C6562" w:rsidRDefault="000C6562" w:rsidP="0011288D">
      <w:pPr>
        <w:spacing w:before="100" w:beforeAutospacing="1" w:after="165"/>
        <w:rPr>
          <w:kern w:val="0"/>
          <w:sz w:val="22"/>
          <w:szCs w:val="22"/>
        </w:rPr>
      </w:pPr>
    </w:p>
    <w:p w14:paraId="344BE1EB" w14:textId="77777777" w:rsidR="000C6562" w:rsidRDefault="000C6562" w:rsidP="0011288D">
      <w:pPr>
        <w:spacing w:before="100" w:beforeAutospacing="1" w:after="165"/>
        <w:rPr>
          <w:kern w:val="0"/>
          <w:sz w:val="22"/>
          <w:szCs w:val="22"/>
        </w:rPr>
      </w:pPr>
    </w:p>
    <w:p w14:paraId="10744E4B" w14:textId="77777777" w:rsidR="000C6562" w:rsidRDefault="000C6562" w:rsidP="0011288D">
      <w:pPr>
        <w:spacing w:before="100" w:beforeAutospacing="1" w:after="165"/>
        <w:rPr>
          <w:kern w:val="0"/>
          <w:sz w:val="22"/>
          <w:szCs w:val="22"/>
        </w:rPr>
      </w:pPr>
    </w:p>
    <w:p w14:paraId="7DF71B21" w14:textId="77777777" w:rsidR="000C6562" w:rsidRDefault="000C6562" w:rsidP="0011288D">
      <w:pPr>
        <w:spacing w:before="100" w:beforeAutospacing="1" w:after="165"/>
        <w:rPr>
          <w:kern w:val="0"/>
          <w:sz w:val="22"/>
          <w:szCs w:val="22"/>
        </w:rPr>
      </w:pPr>
    </w:p>
    <w:p w14:paraId="171633ED" w14:textId="77777777" w:rsidR="000C6562" w:rsidRDefault="000C6562" w:rsidP="0011288D">
      <w:pPr>
        <w:spacing w:before="100" w:beforeAutospacing="1" w:after="165"/>
        <w:rPr>
          <w:kern w:val="0"/>
          <w:sz w:val="22"/>
          <w:szCs w:val="22"/>
        </w:rPr>
      </w:pPr>
    </w:p>
    <w:p w14:paraId="38EDD0A6" w14:textId="77777777" w:rsidR="000C6562" w:rsidRDefault="000C6562" w:rsidP="0011288D">
      <w:pPr>
        <w:spacing w:before="100" w:beforeAutospacing="1" w:after="165"/>
        <w:rPr>
          <w:kern w:val="0"/>
          <w:sz w:val="22"/>
          <w:szCs w:val="22"/>
        </w:rPr>
      </w:pPr>
    </w:p>
    <w:p w14:paraId="035B4545" w14:textId="77777777" w:rsidR="000C6562" w:rsidRDefault="000C6562" w:rsidP="0011288D">
      <w:pPr>
        <w:spacing w:before="100" w:beforeAutospacing="1" w:after="165"/>
        <w:rPr>
          <w:kern w:val="0"/>
          <w:sz w:val="22"/>
          <w:szCs w:val="22"/>
        </w:rPr>
      </w:pPr>
    </w:p>
    <w:p w14:paraId="5BBC2A81" w14:textId="77777777" w:rsidR="000C6562" w:rsidRDefault="000C6562" w:rsidP="0011288D">
      <w:pPr>
        <w:spacing w:before="100" w:beforeAutospacing="1" w:after="165"/>
        <w:rPr>
          <w:kern w:val="0"/>
          <w:sz w:val="22"/>
          <w:szCs w:val="22"/>
        </w:rPr>
      </w:pPr>
    </w:p>
    <w:p w14:paraId="0A605327" w14:textId="5F7D0F2D"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2C62BBC9"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62CAE5D5"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1CE01817" w14:textId="77777777" w:rsidR="00402C1D" w:rsidRPr="0060077C" w:rsidRDefault="00402C1D" w:rsidP="00402C1D">
      <w:r w:rsidRPr="65B59272">
        <w:t>[4] Zhang, J., Yao, Y., &amp; Deng, B. (2021). Fast and Robust Iterative Closest Point. IEEE Transactions on Pattern Analysis and Machine Intelligence.</w:t>
      </w:r>
    </w:p>
    <w:p w14:paraId="5C08D98F"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5A8F2D6C"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41CE6658"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6391D34"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7822288E"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517AD987"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70F7F951"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4247A21"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66E3ECC" w14:textId="77777777" w:rsidR="00402C1D" w:rsidRDefault="00402C1D" w:rsidP="00402C1D">
      <w:r>
        <w:t>[13] Wang, F., Liang, C., Ru, C., and Cheng, H., 2019, “An Improved Point Cloud Descriptor for Vision Based Robotic Grasping System,” Sensors (Switzerland).</w:t>
      </w:r>
    </w:p>
    <w:p w14:paraId="3E6BE6DC"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01F80C57" w14:textId="5E006A1E"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0FAE8B4B" w14:textId="27A310C6"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50F3E693" w14:textId="53E1E4D2" w:rsidR="00B456CA" w:rsidRDefault="00590903" w:rsidP="0011288D">
      <w:r>
        <w:t>[17] Efficient Variants of the ICP Algorithm (proper citation needed)</w:t>
      </w:r>
    </w:p>
    <w:p w14:paraId="1C1421A3" w14:textId="4442D6DE"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339D512" w14:textId="17817DDD" w:rsidR="006A563A" w:rsidRDefault="006A563A" w:rsidP="0011288D">
      <w:r>
        <w:t xml:space="preserve">[19] </w:t>
      </w:r>
      <w:proofErr w:type="spellStart"/>
      <w:r>
        <w:t>Schabel</w:t>
      </w:r>
      <w:proofErr w:type="spellEnd"/>
      <w:r>
        <w:t>, Efficient RANSAC for Point-Cloud Shape Detection</w:t>
      </w:r>
    </w:p>
    <w:p w14:paraId="5DC6501D" w14:textId="2555041E"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14:paraId="18248D5A" w14:textId="56309BAE"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4761A28B" w14:textId="7BAAA942"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5D2C3AD4" w14:textId="1D8EED7C"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72EF03C3" w14:textId="141F0F56" w:rsidR="00BC441F" w:rsidRDefault="00BC441F" w:rsidP="0011288D">
      <w:r>
        <w:t xml:space="preserve">[24] </w:t>
      </w:r>
      <w:r w:rsidRPr="00BC441F">
        <w:t>Feature Extraction and Tracking of a Weld Joint for Adaptive Robotic Welding</w:t>
      </w:r>
    </w:p>
    <w:p w14:paraId="069C0A19" w14:textId="06391468"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56D09D97" w14:textId="3C374332" w:rsidR="00375304" w:rsidRDefault="00375304" w:rsidP="0011288D">
      <w:r>
        <w:t xml:space="preserve">[26] Teaser: Fast and </w:t>
      </w:r>
      <w:r w:rsidR="00FF30D3">
        <w:t>Certifiable Point Cloud Registration</w:t>
      </w:r>
    </w:p>
    <w:p w14:paraId="2F19BBD1" w14:textId="22006DEE"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5861A02" w14:textId="15F87A10"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786F6C42" w14:textId="4AC68DFA"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44CC9DE2" w14:textId="260CCC5D" w:rsidR="006035D5" w:rsidRDefault="007E4932" w:rsidP="0011288D">
      <w:r>
        <w:t xml:space="preserve">[28] </w:t>
      </w:r>
      <w:proofErr w:type="spellStart"/>
      <w:r>
        <w:t>Rajaraman</w:t>
      </w:r>
      <w:proofErr w:type="spellEnd"/>
      <w:r>
        <w:t xml:space="preserve">, Dawson-Haggerty, </w:t>
      </w:r>
      <w:r w:rsidRPr="007E4932">
        <w:t>Automated Workpiece Localization for Robotic Welding</w:t>
      </w:r>
    </w:p>
    <w:p w14:paraId="5408D896" w14:textId="5C965A8C"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14:paraId="0F1C8D72" w14:textId="77777777" w:rsidR="00B86CE7" w:rsidRDefault="00B86CE7" w:rsidP="0011288D"/>
    <w:p w14:paraId="534B333F" w14:textId="6D39C70E" w:rsidR="00B86CE7" w:rsidRPr="00BC441F" w:rsidRDefault="00B86CE7" w:rsidP="0011288D">
      <w:r>
        <w:t xml:space="preserve">[30] </w:t>
      </w:r>
      <w:proofErr w:type="spellStart"/>
      <w:r>
        <w:t>Kuss</w:t>
      </w:r>
      <w:proofErr w:type="spellEnd"/>
      <w:r>
        <w:t xml:space="preserve"> - </w:t>
      </w:r>
      <w:r w:rsidRPr="00B86CE7">
        <w:t>Automated planning of robotic MAG welding based on adaptive gap model</w:t>
      </w:r>
    </w:p>
    <w:p w14:paraId="3B8D5221" w14:textId="5E1E73F3" w:rsidR="0027268C" w:rsidRDefault="0027268C" w:rsidP="0011288D"/>
    <w:p w14:paraId="515311EF" w14:textId="7AE3E3CC" w:rsidR="00366142" w:rsidRDefault="00366142" w:rsidP="0011288D"/>
    <w:p w14:paraId="13A7117B" w14:textId="3EDAE542" w:rsidR="00366142" w:rsidRDefault="00366142" w:rsidP="0011288D"/>
    <w:p w14:paraId="6E99E8BE" w14:textId="2182C413" w:rsidR="0049305D" w:rsidRDefault="0049305D">
      <w:pPr>
        <w:suppressAutoHyphens w:val="0"/>
        <w:overflowPunct/>
        <w:autoSpaceDE/>
        <w:autoSpaceDN/>
        <w:adjustRightInd/>
        <w:jc w:val="left"/>
        <w:textAlignment w:val="auto"/>
      </w:pPr>
      <w:r>
        <w:br w:type="page"/>
      </w:r>
    </w:p>
    <w:p w14:paraId="30A8DAE7" w14:textId="3E8A3584" w:rsidR="0049305D" w:rsidRPr="0011288D" w:rsidRDefault="0049305D" w:rsidP="0011288D">
      <w:r w:rsidRPr="0049305D">
        <w:lastRenderedPageBreak/>
        <w:t>Tristan Hill is a lecturer and researcher in the Mechanical Engineering department at Tennessee Technological University. He earned a B.S. and M.S. in mechanical engineering at Tennessee Technological University in 2010 and 2013 respectively. His areas of interest include robotics, computer programming, and engineering education, and he has worked with Dr. Stephen Canfield on various robotics and education projects for 10 years. His current public projects include a ROS Workshop for engineering students, autonomous navigation for various robots in ROS, and CARLA Simulator integration with campus and city maps, and (https://github.com/thillRobot/projects).</w:t>
      </w:r>
      <w:bookmarkStart w:id="11" w:name="_GoBack"/>
      <w:bookmarkEnd w:id="11"/>
    </w:p>
    <w:sectPr w:rsidR="0049305D"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helton, Robert (rashelton42)" w:date="2021-03-06T18:23:00Z" w:initials="SR(">
    <w:p w14:paraId="027CB468" w14:textId="77777777" w:rsidR="007E4932" w:rsidRDefault="007E4932"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7CB4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CB468" w16cid:durableId="23EE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B4B1C" w14:textId="77777777" w:rsidR="007E4932" w:rsidRDefault="007E4932">
      <w:r>
        <w:separator/>
      </w:r>
    </w:p>
  </w:endnote>
  <w:endnote w:type="continuationSeparator" w:id="0">
    <w:p w14:paraId="2C9B49D3" w14:textId="77777777" w:rsidR="007E4932" w:rsidRDefault="007E4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7C7D4" w14:textId="50D688F0" w:rsidR="007E4932" w:rsidRDefault="007E4932">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F22FA" w14:textId="77777777" w:rsidR="007E4932" w:rsidRDefault="007E4932">
      <w:r>
        <w:separator/>
      </w:r>
    </w:p>
  </w:footnote>
  <w:footnote w:type="continuationSeparator" w:id="0">
    <w:p w14:paraId="1E256FDD" w14:textId="77777777" w:rsidR="007E4932" w:rsidRDefault="007E4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27102"/>
    <w:rsid w:val="0003009E"/>
    <w:rsid w:val="000341DB"/>
    <w:rsid w:val="000552C1"/>
    <w:rsid w:val="00070062"/>
    <w:rsid w:val="00070814"/>
    <w:rsid w:val="00092D65"/>
    <w:rsid w:val="000A36DA"/>
    <w:rsid w:val="000B75B4"/>
    <w:rsid w:val="000C6562"/>
    <w:rsid w:val="000C6E41"/>
    <w:rsid w:val="000C7573"/>
    <w:rsid w:val="000D2B33"/>
    <w:rsid w:val="000D726E"/>
    <w:rsid w:val="000D74FB"/>
    <w:rsid w:val="000E4222"/>
    <w:rsid w:val="0010363F"/>
    <w:rsid w:val="001054F8"/>
    <w:rsid w:val="0010639B"/>
    <w:rsid w:val="00111204"/>
    <w:rsid w:val="0011288D"/>
    <w:rsid w:val="0012344E"/>
    <w:rsid w:val="00134C44"/>
    <w:rsid w:val="0014064C"/>
    <w:rsid w:val="00150624"/>
    <w:rsid w:val="00154518"/>
    <w:rsid w:val="001620EF"/>
    <w:rsid w:val="001628A5"/>
    <w:rsid w:val="00162BB1"/>
    <w:rsid w:val="001720E8"/>
    <w:rsid w:val="00176245"/>
    <w:rsid w:val="00187C1B"/>
    <w:rsid w:val="001A629D"/>
    <w:rsid w:val="001B067C"/>
    <w:rsid w:val="001B3811"/>
    <w:rsid w:val="001B6435"/>
    <w:rsid w:val="001B7B91"/>
    <w:rsid w:val="001C41AE"/>
    <w:rsid w:val="001D2AFE"/>
    <w:rsid w:val="001E0088"/>
    <w:rsid w:val="001E0779"/>
    <w:rsid w:val="001E250F"/>
    <w:rsid w:val="001E2D00"/>
    <w:rsid w:val="001E50B6"/>
    <w:rsid w:val="001E615A"/>
    <w:rsid w:val="001F5D51"/>
    <w:rsid w:val="00201A54"/>
    <w:rsid w:val="00207933"/>
    <w:rsid w:val="00215ACB"/>
    <w:rsid w:val="00241239"/>
    <w:rsid w:val="0025331A"/>
    <w:rsid w:val="00266874"/>
    <w:rsid w:val="0027018A"/>
    <w:rsid w:val="0027268C"/>
    <w:rsid w:val="00276020"/>
    <w:rsid w:val="0027683D"/>
    <w:rsid w:val="0028209F"/>
    <w:rsid w:val="00282253"/>
    <w:rsid w:val="00296AEC"/>
    <w:rsid w:val="002A44F9"/>
    <w:rsid w:val="002A4B1E"/>
    <w:rsid w:val="002B0AA0"/>
    <w:rsid w:val="002B3339"/>
    <w:rsid w:val="002B5F32"/>
    <w:rsid w:val="002C2D1B"/>
    <w:rsid w:val="002C4CC4"/>
    <w:rsid w:val="002D29BA"/>
    <w:rsid w:val="002D5E0A"/>
    <w:rsid w:val="002D6B71"/>
    <w:rsid w:val="002F0B09"/>
    <w:rsid w:val="002F69E6"/>
    <w:rsid w:val="002F6EC4"/>
    <w:rsid w:val="002F74F5"/>
    <w:rsid w:val="0030254D"/>
    <w:rsid w:val="003161A7"/>
    <w:rsid w:val="00317A2C"/>
    <w:rsid w:val="00320E59"/>
    <w:rsid w:val="0033049C"/>
    <w:rsid w:val="00347C5B"/>
    <w:rsid w:val="00353293"/>
    <w:rsid w:val="00353465"/>
    <w:rsid w:val="00354732"/>
    <w:rsid w:val="00354C93"/>
    <w:rsid w:val="00355A46"/>
    <w:rsid w:val="00364D03"/>
    <w:rsid w:val="0036571A"/>
    <w:rsid w:val="00365795"/>
    <w:rsid w:val="00366142"/>
    <w:rsid w:val="00374551"/>
    <w:rsid w:val="00375304"/>
    <w:rsid w:val="003755D1"/>
    <w:rsid w:val="00380158"/>
    <w:rsid w:val="00384EB5"/>
    <w:rsid w:val="00390A3A"/>
    <w:rsid w:val="003919B7"/>
    <w:rsid w:val="00397F39"/>
    <w:rsid w:val="003A3C0E"/>
    <w:rsid w:val="003A57D7"/>
    <w:rsid w:val="003B37BC"/>
    <w:rsid w:val="003B605F"/>
    <w:rsid w:val="003C23B3"/>
    <w:rsid w:val="003C6AD7"/>
    <w:rsid w:val="003D1217"/>
    <w:rsid w:val="003D3240"/>
    <w:rsid w:val="003E27FF"/>
    <w:rsid w:val="003E611A"/>
    <w:rsid w:val="003F040C"/>
    <w:rsid w:val="00400BA0"/>
    <w:rsid w:val="00402C1D"/>
    <w:rsid w:val="00405701"/>
    <w:rsid w:val="00407B66"/>
    <w:rsid w:val="00412E2B"/>
    <w:rsid w:val="004302C8"/>
    <w:rsid w:val="00445C47"/>
    <w:rsid w:val="00453B77"/>
    <w:rsid w:val="00461FFF"/>
    <w:rsid w:val="0048160C"/>
    <w:rsid w:val="00485B2E"/>
    <w:rsid w:val="00492FD8"/>
    <w:rsid w:val="0049305D"/>
    <w:rsid w:val="004B7B30"/>
    <w:rsid w:val="004C1B48"/>
    <w:rsid w:val="004C64C5"/>
    <w:rsid w:val="004D03B2"/>
    <w:rsid w:val="004D1C80"/>
    <w:rsid w:val="004E5A78"/>
    <w:rsid w:val="005009E7"/>
    <w:rsid w:val="00501364"/>
    <w:rsid w:val="005223FE"/>
    <w:rsid w:val="00524048"/>
    <w:rsid w:val="00541BAC"/>
    <w:rsid w:val="00547C80"/>
    <w:rsid w:val="00552BC4"/>
    <w:rsid w:val="00567493"/>
    <w:rsid w:val="00573E6D"/>
    <w:rsid w:val="00577192"/>
    <w:rsid w:val="005825AA"/>
    <w:rsid w:val="005827E0"/>
    <w:rsid w:val="005841ED"/>
    <w:rsid w:val="00590903"/>
    <w:rsid w:val="00591449"/>
    <w:rsid w:val="00592792"/>
    <w:rsid w:val="005957C0"/>
    <w:rsid w:val="005A125A"/>
    <w:rsid w:val="005C27E5"/>
    <w:rsid w:val="005C4588"/>
    <w:rsid w:val="005C7EDE"/>
    <w:rsid w:val="005D0FC5"/>
    <w:rsid w:val="005E134D"/>
    <w:rsid w:val="005F50EC"/>
    <w:rsid w:val="005F6EDE"/>
    <w:rsid w:val="006035D5"/>
    <w:rsid w:val="006053A4"/>
    <w:rsid w:val="00605401"/>
    <w:rsid w:val="0062526A"/>
    <w:rsid w:val="00635DB4"/>
    <w:rsid w:val="00641FC6"/>
    <w:rsid w:val="00642EFB"/>
    <w:rsid w:val="0064349E"/>
    <w:rsid w:val="00645A12"/>
    <w:rsid w:val="00650978"/>
    <w:rsid w:val="00653DAC"/>
    <w:rsid w:val="00660824"/>
    <w:rsid w:val="00667138"/>
    <w:rsid w:val="00673784"/>
    <w:rsid w:val="006759CC"/>
    <w:rsid w:val="006825FF"/>
    <w:rsid w:val="0068311E"/>
    <w:rsid w:val="00685413"/>
    <w:rsid w:val="006A563A"/>
    <w:rsid w:val="006B2770"/>
    <w:rsid w:val="006B57AE"/>
    <w:rsid w:val="006D46CE"/>
    <w:rsid w:val="006D6B9E"/>
    <w:rsid w:val="006E1E81"/>
    <w:rsid w:val="006E57FE"/>
    <w:rsid w:val="007044EB"/>
    <w:rsid w:val="00704CF8"/>
    <w:rsid w:val="007131D8"/>
    <w:rsid w:val="00713BB6"/>
    <w:rsid w:val="00723AA4"/>
    <w:rsid w:val="00732F28"/>
    <w:rsid w:val="00733BCE"/>
    <w:rsid w:val="0073705B"/>
    <w:rsid w:val="00750E63"/>
    <w:rsid w:val="00765F33"/>
    <w:rsid w:val="00766A3F"/>
    <w:rsid w:val="007720FC"/>
    <w:rsid w:val="00775118"/>
    <w:rsid w:val="007806E1"/>
    <w:rsid w:val="0079708C"/>
    <w:rsid w:val="007A172C"/>
    <w:rsid w:val="007A2802"/>
    <w:rsid w:val="007A2F64"/>
    <w:rsid w:val="007B2841"/>
    <w:rsid w:val="007B2BF3"/>
    <w:rsid w:val="007B76A0"/>
    <w:rsid w:val="007C22EA"/>
    <w:rsid w:val="007C43C5"/>
    <w:rsid w:val="007C4E0D"/>
    <w:rsid w:val="007D3B37"/>
    <w:rsid w:val="007E2257"/>
    <w:rsid w:val="007E4932"/>
    <w:rsid w:val="007F7DFB"/>
    <w:rsid w:val="00800858"/>
    <w:rsid w:val="008028F0"/>
    <w:rsid w:val="008104C8"/>
    <w:rsid w:val="00812A56"/>
    <w:rsid w:val="00812B28"/>
    <w:rsid w:val="008258CD"/>
    <w:rsid w:val="0084053B"/>
    <w:rsid w:val="00843102"/>
    <w:rsid w:val="00846A90"/>
    <w:rsid w:val="008503B0"/>
    <w:rsid w:val="00852115"/>
    <w:rsid w:val="00860C3E"/>
    <w:rsid w:val="00865947"/>
    <w:rsid w:val="00867A39"/>
    <w:rsid w:val="0087635D"/>
    <w:rsid w:val="0088074A"/>
    <w:rsid w:val="008854A3"/>
    <w:rsid w:val="00885B36"/>
    <w:rsid w:val="0089139E"/>
    <w:rsid w:val="00892890"/>
    <w:rsid w:val="00892CB6"/>
    <w:rsid w:val="00896E38"/>
    <w:rsid w:val="00897D73"/>
    <w:rsid w:val="008A15D2"/>
    <w:rsid w:val="008B61D2"/>
    <w:rsid w:val="008C095F"/>
    <w:rsid w:val="008C34D0"/>
    <w:rsid w:val="008C6D5B"/>
    <w:rsid w:val="008D3F2B"/>
    <w:rsid w:val="008D73CE"/>
    <w:rsid w:val="008D7E14"/>
    <w:rsid w:val="008E363F"/>
    <w:rsid w:val="008F38DB"/>
    <w:rsid w:val="00904E0C"/>
    <w:rsid w:val="00910662"/>
    <w:rsid w:val="009153FF"/>
    <w:rsid w:val="00917300"/>
    <w:rsid w:val="00920657"/>
    <w:rsid w:val="00934BE2"/>
    <w:rsid w:val="00936423"/>
    <w:rsid w:val="0093770A"/>
    <w:rsid w:val="00940364"/>
    <w:rsid w:val="00951D06"/>
    <w:rsid w:val="00956EAD"/>
    <w:rsid w:val="00964584"/>
    <w:rsid w:val="00967045"/>
    <w:rsid w:val="00972624"/>
    <w:rsid w:val="00974F6C"/>
    <w:rsid w:val="0098332A"/>
    <w:rsid w:val="00983612"/>
    <w:rsid w:val="009A0B47"/>
    <w:rsid w:val="009A512F"/>
    <w:rsid w:val="009A7280"/>
    <w:rsid w:val="009B62A2"/>
    <w:rsid w:val="009C3733"/>
    <w:rsid w:val="009D5C98"/>
    <w:rsid w:val="009D7BB3"/>
    <w:rsid w:val="009E4E9A"/>
    <w:rsid w:val="009F4F0B"/>
    <w:rsid w:val="00A066F8"/>
    <w:rsid w:val="00A12E86"/>
    <w:rsid w:val="00A21F32"/>
    <w:rsid w:val="00A220EC"/>
    <w:rsid w:val="00A31548"/>
    <w:rsid w:val="00A33F72"/>
    <w:rsid w:val="00A35827"/>
    <w:rsid w:val="00A5037A"/>
    <w:rsid w:val="00A50EFE"/>
    <w:rsid w:val="00A55942"/>
    <w:rsid w:val="00A64A56"/>
    <w:rsid w:val="00A67F23"/>
    <w:rsid w:val="00A70BD7"/>
    <w:rsid w:val="00A82F43"/>
    <w:rsid w:val="00AB421F"/>
    <w:rsid w:val="00AB60B8"/>
    <w:rsid w:val="00AC0FCA"/>
    <w:rsid w:val="00AC576C"/>
    <w:rsid w:val="00AD4E35"/>
    <w:rsid w:val="00AD5799"/>
    <w:rsid w:val="00AE597F"/>
    <w:rsid w:val="00AE6E12"/>
    <w:rsid w:val="00AE6FD9"/>
    <w:rsid w:val="00AE7B3A"/>
    <w:rsid w:val="00AF4F41"/>
    <w:rsid w:val="00B01941"/>
    <w:rsid w:val="00B11EC3"/>
    <w:rsid w:val="00B32E10"/>
    <w:rsid w:val="00B456CA"/>
    <w:rsid w:val="00B469E8"/>
    <w:rsid w:val="00B4758C"/>
    <w:rsid w:val="00B503F4"/>
    <w:rsid w:val="00B55796"/>
    <w:rsid w:val="00B6176E"/>
    <w:rsid w:val="00B67CE2"/>
    <w:rsid w:val="00B742A6"/>
    <w:rsid w:val="00B7512E"/>
    <w:rsid w:val="00B75F1A"/>
    <w:rsid w:val="00B826EE"/>
    <w:rsid w:val="00B82D30"/>
    <w:rsid w:val="00B86CE7"/>
    <w:rsid w:val="00B90D99"/>
    <w:rsid w:val="00B92473"/>
    <w:rsid w:val="00BA3EA9"/>
    <w:rsid w:val="00BA4304"/>
    <w:rsid w:val="00BA5E35"/>
    <w:rsid w:val="00BB552F"/>
    <w:rsid w:val="00BC441F"/>
    <w:rsid w:val="00BC4B1C"/>
    <w:rsid w:val="00BD0081"/>
    <w:rsid w:val="00BD1F2F"/>
    <w:rsid w:val="00BD4C98"/>
    <w:rsid w:val="00BE716A"/>
    <w:rsid w:val="00BF6707"/>
    <w:rsid w:val="00BF7838"/>
    <w:rsid w:val="00C00F96"/>
    <w:rsid w:val="00C101EB"/>
    <w:rsid w:val="00C1276E"/>
    <w:rsid w:val="00C12CCC"/>
    <w:rsid w:val="00C269A2"/>
    <w:rsid w:val="00C27004"/>
    <w:rsid w:val="00C35603"/>
    <w:rsid w:val="00C37DD9"/>
    <w:rsid w:val="00C4286A"/>
    <w:rsid w:val="00C55A53"/>
    <w:rsid w:val="00C561B6"/>
    <w:rsid w:val="00C63966"/>
    <w:rsid w:val="00C80135"/>
    <w:rsid w:val="00C81EA9"/>
    <w:rsid w:val="00C92BC3"/>
    <w:rsid w:val="00CA5B8F"/>
    <w:rsid w:val="00CA7293"/>
    <w:rsid w:val="00CB27AF"/>
    <w:rsid w:val="00CC0857"/>
    <w:rsid w:val="00CC13A9"/>
    <w:rsid w:val="00CC575C"/>
    <w:rsid w:val="00CC61F1"/>
    <w:rsid w:val="00CF4222"/>
    <w:rsid w:val="00CF668B"/>
    <w:rsid w:val="00CF6D59"/>
    <w:rsid w:val="00D02522"/>
    <w:rsid w:val="00D03856"/>
    <w:rsid w:val="00D0586C"/>
    <w:rsid w:val="00D13BC4"/>
    <w:rsid w:val="00D217AE"/>
    <w:rsid w:val="00D2417D"/>
    <w:rsid w:val="00D37E7C"/>
    <w:rsid w:val="00D45470"/>
    <w:rsid w:val="00D471D9"/>
    <w:rsid w:val="00D47635"/>
    <w:rsid w:val="00D55838"/>
    <w:rsid w:val="00D7124A"/>
    <w:rsid w:val="00D7758C"/>
    <w:rsid w:val="00D90B9D"/>
    <w:rsid w:val="00DA5B52"/>
    <w:rsid w:val="00DB1903"/>
    <w:rsid w:val="00DB23BD"/>
    <w:rsid w:val="00DB2CAF"/>
    <w:rsid w:val="00DB3D61"/>
    <w:rsid w:val="00DB436A"/>
    <w:rsid w:val="00DD30F7"/>
    <w:rsid w:val="00DD5EE2"/>
    <w:rsid w:val="00DD6C68"/>
    <w:rsid w:val="00DE1420"/>
    <w:rsid w:val="00DF4621"/>
    <w:rsid w:val="00DF465D"/>
    <w:rsid w:val="00DF4FE6"/>
    <w:rsid w:val="00E07BB4"/>
    <w:rsid w:val="00E20F57"/>
    <w:rsid w:val="00E364C0"/>
    <w:rsid w:val="00E528E6"/>
    <w:rsid w:val="00E64770"/>
    <w:rsid w:val="00E72619"/>
    <w:rsid w:val="00E904C0"/>
    <w:rsid w:val="00EB703E"/>
    <w:rsid w:val="00EC0513"/>
    <w:rsid w:val="00EC1D31"/>
    <w:rsid w:val="00EC6AB7"/>
    <w:rsid w:val="00ED41F5"/>
    <w:rsid w:val="00EE0BDC"/>
    <w:rsid w:val="00F057E1"/>
    <w:rsid w:val="00F10AFD"/>
    <w:rsid w:val="00F142D0"/>
    <w:rsid w:val="00F2333A"/>
    <w:rsid w:val="00F27B7A"/>
    <w:rsid w:val="00F42747"/>
    <w:rsid w:val="00F42BF1"/>
    <w:rsid w:val="00F62493"/>
    <w:rsid w:val="00F65EBA"/>
    <w:rsid w:val="00F92F50"/>
    <w:rsid w:val="00FA42FC"/>
    <w:rsid w:val="00FB1381"/>
    <w:rsid w:val="00FB24DB"/>
    <w:rsid w:val="00FC0532"/>
    <w:rsid w:val="00FC6874"/>
    <w:rsid w:val="00FE3497"/>
    <w:rsid w:val="00FF0E87"/>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microsoft.com/office/2011/relationships/commentsExtended" Target="commentsExtended.xm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microsoft.com/office/2011/relationships/people" Target="peop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omments" Target="comments.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microsoft.com/office/2018/08/relationships/commentsExtensible" Target="commentsExtensi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1" ma:contentTypeDescription="Create a new document." ma:contentTypeScope="" ma:versionID="b552b0f80583ba7b464b2a4b4c48e47d">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4a5f2443f25517d31a1e0aabab27b40f"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FD87F-CEDB-4B75-828D-F9BE1D978AD0}">
  <ds:schemaRefs>
    <ds:schemaRef ds:uri="http://schemas.microsoft.com/office/2006/documentManagement/types"/>
    <ds:schemaRef ds:uri="http://schemas.microsoft.com/office/infopath/2007/PartnerControls"/>
    <ds:schemaRef ds:uri="http://purl.org/dc/terms/"/>
    <ds:schemaRef ds:uri="http://schemas.openxmlformats.org/package/2006/metadata/core-properties"/>
    <ds:schemaRef ds:uri="http://schemas.microsoft.com/office/2006/metadata/properties"/>
    <ds:schemaRef ds:uri="http://www.w3.org/XML/1998/namespace"/>
    <ds:schemaRef ds:uri="http://purl.org/dc/dcmitype/"/>
    <ds:schemaRef ds:uri="4bce3db3-27de-49df-846c-f24ab592a67c"/>
    <ds:schemaRef ds:uri="7868ded3-6752-422e-9ed5-9ad5a8120311"/>
    <ds:schemaRef ds:uri="http://purl.org/dc/elements/1.1/"/>
  </ds:schemaRefs>
</ds:datastoreItem>
</file>

<file path=customXml/itemProps2.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3.xml><?xml version="1.0" encoding="utf-8"?>
<ds:datastoreItem xmlns:ds="http://schemas.openxmlformats.org/officeDocument/2006/customXml" ds:itemID="{7AB577E2-B906-4DA2-A9F8-96A329686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2A7A66-97B8-4760-BCE2-2C760BE46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1902</TotalTime>
  <Pages>14</Pages>
  <Words>5469</Words>
  <Characters>30567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35965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226</cp:revision>
  <cp:lastPrinted>2021-03-10T04:41:00Z</cp:lastPrinted>
  <dcterms:created xsi:type="dcterms:W3CDTF">2022-02-10T02:09:00Z</dcterms:created>
  <dcterms:modified xsi:type="dcterms:W3CDTF">2022-02-14T22:32:00Z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