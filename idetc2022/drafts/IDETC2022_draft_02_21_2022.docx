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700A0" w14:textId="77777777" w:rsidR="007F64D2" w:rsidRDefault="007F64D2" w:rsidP="0062526A">
      <w:pPr>
        <w:contextualSpacing/>
        <w:jc w:val="right"/>
        <w:rPr>
          <w:rFonts w:ascii="Verdana" w:hAnsi="Verdana"/>
        </w:rPr>
      </w:pPr>
      <w:bookmarkStart w:id="0" w:name="PutDocumentNumberHere"/>
      <w:r>
        <w:rPr>
          <w:rFonts w:ascii="Verdana" w:hAnsi="Verdana"/>
        </w:rPr>
        <w:t>E</w:t>
      </w:r>
    </w:p>
    <w:p w14:paraId="44DFF35C" w14:textId="77777777" w:rsidR="007F64D2" w:rsidRDefault="007F64D2" w:rsidP="0062526A">
      <w:pPr>
        <w:contextualSpacing/>
        <w:jc w:val="right"/>
        <w:rPr>
          <w:rFonts w:ascii="Verdana" w:hAnsi="Verdana"/>
        </w:rPr>
      </w:pPr>
    </w:p>
    <w:p w14:paraId="5E87E637" w14:textId="77777777"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E97A4FF"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3AA19C6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4F93BF5"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487E1679" w14:textId="77777777" w:rsidR="00D471D9" w:rsidRPr="0012344E" w:rsidRDefault="00D471D9" w:rsidP="0062526A">
      <w:pPr>
        <w:contextualSpacing/>
        <w:jc w:val="right"/>
        <w:rPr>
          <w:szCs w:val="36"/>
        </w:rPr>
      </w:pPr>
    </w:p>
    <w:p w14:paraId="2830EC16" w14:textId="77777777" w:rsidR="000C7573" w:rsidRPr="0012344E" w:rsidRDefault="000C7573" w:rsidP="00D471D9">
      <w:pPr>
        <w:jc w:val="right"/>
        <w:rPr>
          <w:szCs w:val="36"/>
        </w:rPr>
      </w:pPr>
    </w:p>
    <w:bookmarkEnd w:id="2"/>
    <w:p w14:paraId="319A1E78"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008FB824" w14:textId="77777777" w:rsidR="00F2333A" w:rsidRPr="00F2333A" w:rsidRDefault="00F2333A" w:rsidP="00F2333A">
      <w:pPr>
        <w:rPr>
          <w:rFonts w:ascii="Arial" w:hAnsi="Arial" w:cs="Arial"/>
          <w:b/>
          <w:bCs/>
          <w:sz w:val="22"/>
          <w:szCs w:val="22"/>
        </w:rPr>
      </w:pPr>
      <w:r w:rsidRPr="00F2333A">
        <w:rPr>
          <w:rFonts w:ascii="Arial" w:hAnsi="Arial" w:cs="Arial"/>
          <w:b/>
          <w:bCs/>
          <w:sz w:val="22"/>
          <w:szCs w:val="22"/>
        </w:rPr>
        <w:t xml:space="preserve">Automated Weld Path Generation Using Random Sample Consensus and Iterative Closest Point Workpiece Localization </w:t>
      </w:r>
    </w:p>
    <w:p w14:paraId="2497E8B0" w14:textId="77777777" w:rsidR="008B61D2" w:rsidRDefault="008B61D2"/>
    <w:p w14:paraId="72C676D6" w14:textId="77777777" w:rsidR="008B61D2" w:rsidRDefault="008B61D2"/>
    <w:tbl>
      <w:tblPr>
        <w:tblW w:w="5000" w:type="pct"/>
        <w:tblLook w:val="0000" w:firstRow="0" w:lastRow="0" w:firstColumn="0" w:lastColumn="0" w:noHBand="0" w:noVBand="0"/>
      </w:tblPr>
      <w:tblGrid>
        <w:gridCol w:w="2846"/>
        <w:gridCol w:w="3257"/>
        <w:gridCol w:w="3257"/>
      </w:tblGrid>
      <w:tr w:rsidR="00964584" w14:paraId="1D9A1562" w14:textId="77777777" w:rsidTr="00964584">
        <w:trPr>
          <w:trHeight w:val="943"/>
        </w:trPr>
        <w:tc>
          <w:tcPr>
            <w:tcW w:w="1520" w:type="pct"/>
          </w:tcPr>
          <w:p w14:paraId="42C9DF59" w14:textId="77777777" w:rsidR="00964584" w:rsidRPr="007B2BF3" w:rsidRDefault="00964584" w:rsidP="00964584">
            <w:pPr>
              <w:pStyle w:val="Author"/>
            </w:pPr>
            <w:bookmarkStart w:id="3" w:name="PutAuthorsHere"/>
            <w:r>
              <w:t>Tristan Hill</w:t>
            </w:r>
          </w:p>
          <w:p w14:paraId="558A3545" w14:textId="77777777" w:rsidR="00964584" w:rsidRDefault="00964584" w:rsidP="00964584">
            <w:pPr>
              <w:pStyle w:val="Affiliation"/>
            </w:pPr>
            <w:r>
              <w:t>Tennessee Technological</w:t>
            </w:r>
          </w:p>
          <w:p w14:paraId="322A6D09" w14:textId="77777777" w:rsidR="00964584" w:rsidRPr="007B2BF3" w:rsidRDefault="00964584" w:rsidP="00964584">
            <w:pPr>
              <w:pStyle w:val="Affiliation"/>
            </w:pPr>
            <w:r>
              <w:t>University</w:t>
            </w:r>
          </w:p>
        </w:tc>
        <w:tc>
          <w:tcPr>
            <w:tcW w:w="1740" w:type="pct"/>
          </w:tcPr>
          <w:p w14:paraId="20A5CB5D" w14:textId="77777777" w:rsidR="00964584" w:rsidRDefault="00964584" w:rsidP="00964584">
            <w:pPr>
              <w:pStyle w:val="Author"/>
            </w:pPr>
            <w:r>
              <w:t>Stephen Canfield</w:t>
            </w:r>
          </w:p>
          <w:p w14:paraId="13776124" w14:textId="77777777" w:rsidR="00964584" w:rsidRDefault="00964584" w:rsidP="00964584">
            <w:pPr>
              <w:pStyle w:val="Affiliation"/>
            </w:pPr>
            <w:r>
              <w:t>Tennessee Technological</w:t>
            </w:r>
          </w:p>
          <w:p w14:paraId="65D657F3" w14:textId="77777777" w:rsidR="00964584" w:rsidRPr="00733BCE" w:rsidRDefault="00964584" w:rsidP="00964584">
            <w:pPr>
              <w:pStyle w:val="Affiliation"/>
            </w:pPr>
            <w:r>
              <w:t>University</w:t>
            </w:r>
          </w:p>
        </w:tc>
        <w:tc>
          <w:tcPr>
            <w:tcW w:w="1740" w:type="pct"/>
          </w:tcPr>
          <w:p w14:paraId="6AF8F61E" w14:textId="77777777" w:rsidR="00964584" w:rsidRPr="007B2BF3" w:rsidRDefault="00964584" w:rsidP="00964584">
            <w:pPr>
              <w:pStyle w:val="Author"/>
            </w:pPr>
            <w:r>
              <w:t>Robert Shelton</w:t>
            </w:r>
          </w:p>
          <w:p w14:paraId="6C06CBDD" w14:textId="77777777" w:rsidR="00964584" w:rsidRDefault="00964584" w:rsidP="00964584">
            <w:pPr>
              <w:pStyle w:val="Affiliation"/>
            </w:pPr>
            <w:r>
              <w:t>Tennessee Technological</w:t>
            </w:r>
          </w:p>
          <w:p w14:paraId="5BC7DDF0" w14:textId="77777777" w:rsidR="00964584" w:rsidRPr="00964584" w:rsidRDefault="00964584" w:rsidP="00964584">
            <w:pPr>
              <w:pStyle w:val="Author"/>
              <w:rPr>
                <w:b w:val="0"/>
                <w:bCs/>
              </w:rPr>
            </w:pPr>
            <w:r w:rsidRPr="00964584">
              <w:rPr>
                <w:b w:val="0"/>
                <w:bCs/>
              </w:rPr>
              <w:t>University</w:t>
            </w:r>
          </w:p>
        </w:tc>
      </w:tr>
      <w:bookmarkEnd w:id="3"/>
    </w:tbl>
    <w:p w14:paraId="3B33183C" w14:textId="77777777" w:rsidR="008B61D2" w:rsidRDefault="008B61D2">
      <w:pPr>
        <w:sectPr w:rsidR="008B61D2" w:rsidSect="00A5037A">
          <w:type w:val="continuous"/>
          <w:pgSz w:w="12240" w:h="15840"/>
          <w:pgMar w:top="720" w:right="1440" w:bottom="720" w:left="1440" w:header="720" w:footer="720" w:gutter="0"/>
          <w:cols w:space="720"/>
        </w:sectPr>
      </w:pPr>
    </w:p>
    <w:p w14:paraId="32358226" w14:textId="77777777" w:rsidR="008B61D2" w:rsidRPr="0012344E" w:rsidRDefault="008B61D2">
      <w:pPr>
        <w:pStyle w:val="AbstractClauseTitle"/>
      </w:pPr>
      <w:r w:rsidRPr="0012344E">
        <w:t>Abstract</w:t>
      </w:r>
    </w:p>
    <w:p w14:paraId="49CEC92A" w14:textId="77777777"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 xml:space="preserve">This work presents a method for automated weld path generation for a 6DOF co-bot arm using random sample consensus (RANSAC) and iterative closest point (ICP) workpiece localization from LiDAR </w:t>
      </w:r>
      <w:proofErr w:type="spellStart"/>
      <w:r w:rsidRPr="00395771">
        <w:t>pointclouds</w:t>
      </w:r>
      <w:proofErr w:type="spellEnd"/>
      <w:r w:rsidRPr="00395771">
        <w:t xml:space="preserve">. Scans from a low cost 2D LiDAR mounted to the co-bot arm are used to generate 3D </w:t>
      </w:r>
      <w:proofErr w:type="spellStart"/>
      <w:r w:rsidRPr="00395771">
        <w:t>pointclouds</w:t>
      </w:r>
      <w:proofErr w:type="spellEnd"/>
      <w:r w:rsidRPr="00395771">
        <w:t xml:space="preserve"> of the workspace scene with the Robot Operating System (ROS). The Point Cloud Library (PCL) is used to compare the generated </w:t>
      </w:r>
      <w:proofErr w:type="spellStart"/>
      <w:r w:rsidRPr="00395771">
        <w:t>pointcloud</w:t>
      </w:r>
      <w:proofErr w:type="spellEnd"/>
      <w:r w:rsidRPr="00395771">
        <w:t xml:space="preserve">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1D08368A"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5F20FD49" w14:textId="77777777" w:rsidR="00390A3A" w:rsidRPr="0012344E" w:rsidRDefault="00390A3A" w:rsidP="00390A3A">
      <w:pPr>
        <w:pStyle w:val="NomenclatureClauseTitle"/>
      </w:pPr>
      <w:r w:rsidRPr="0012344E">
        <w:t>Nomenclature</w:t>
      </w:r>
    </w:p>
    <w:p w14:paraId="0FA1B95B" w14:textId="77777777" w:rsidR="00390A3A" w:rsidRPr="0012344E" w:rsidRDefault="00390A3A" w:rsidP="005E134D">
      <w:pPr>
        <w:pStyle w:val="BodyTextIndent"/>
      </w:pPr>
      <w:r w:rsidRPr="0012344E">
        <w:t>Place nomenclature section, if needed, here. Nomenclature should be given in a column, like this:</w:t>
      </w:r>
    </w:p>
    <w:p w14:paraId="4A5097BF" w14:textId="77777777" w:rsidR="00390A3A" w:rsidRPr="0012344E" w:rsidRDefault="00390A3A" w:rsidP="00390A3A">
      <w:pPr>
        <w:pStyle w:val="BodyTextIndent"/>
        <w:rPr>
          <w:kern w:val="0"/>
        </w:rPr>
      </w:pPr>
      <w:r w:rsidRPr="0012344E">
        <w:rPr>
          <w:kern w:val="0"/>
        </w:rPr>
        <w:t>α</w:t>
      </w:r>
      <w:r w:rsidRPr="0012344E">
        <w:rPr>
          <w:kern w:val="0"/>
        </w:rPr>
        <w:tab/>
      </w:r>
      <w:r w:rsidRPr="0012344E">
        <w:rPr>
          <w:kern w:val="0"/>
        </w:rPr>
        <w:tab/>
        <w:t>alpha</w:t>
      </w:r>
    </w:p>
    <w:p w14:paraId="10DA635D" w14:textId="77777777" w:rsidR="00CA7293" w:rsidRPr="0012344E" w:rsidRDefault="00390A3A" w:rsidP="005E134D">
      <w:pPr>
        <w:pStyle w:val="BodyTextIndent"/>
        <w:rPr>
          <w:kern w:val="0"/>
        </w:rPr>
      </w:pPr>
      <w:r w:rsidRPr="0012344E">
        <w:rPr>
          <w:kern w:val="0"/>
        </w:rPr>
        <w:t>β</w:t>
      </w:r>
      <w:r w:rsidRPr="0012344E">
        <w:rPr>
          <w:kern w:val="0"/>
        </w:rPr>
        <w:tab/>
      </w:r>
      <w:r w:rsidRPr="0012344E">
        <w:rPr>
          <w:kern w:val="0"/>
        </w:rPr>
        <w:tab/>
        <w:t>beta</w:t>
      </w:r>
    </w:p>
    <w:p w14:paraId="2522AC9F" w14:textId="77777777" w:rsidR="00D02522" w:rsidRPr="00D02522" w:rsidRDefault="00D02522" w:rsidP="004C64C5">
      <w:pPr>
        <w:pStyle w:val="BodyTextIndent"/>
        <w:ind w:firstLine="0"/>
      </w:pPr>
    </w:p>
    <w:p w14:paraId="3E450E54" w14:textId="77777777" w:rsidR="008B61D2" w:rsidRPr="0012344E" w:rsidRDefault="008B61D2" w:rsidP="005E134D">
      <w:pPr>
        <w:pStyle w:val="NomenclatureClauseTitle"/>
        <w:numPr>
          <w:ilvl w:val="0"/>
          <w:numId w:val="3"/>
        </w:numPr>
        <w:spacing w:before="0"/>
        <w:ind w:left="360"/>
        <w:jc w:val="left"/>
      </w:pPr>
      <w:r w:rsidRPr="0012344E">
        <w:t>INTRODUCTION</w:t>
      </w:r>
    </w:p>
    <w:p w14:paraId="7A4379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9A05897" w14:textId="77777777"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677351E0" w14:textId="77777777"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w:t>
      </w:r>
      <w:r w:rsidR="00266874" w:rsidRPr="00AD0D76">
        <w:lastRenderedPageBreak/>
        <w:t xml:space="preserve">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repeatability in research. </w:t>
      </w:r>
    </w:p>
    <w:p w14:paraId="4E18E0FB" w14:textId="77777777" w:rsidR="00E07BB4" w:rsidRDefault="00E07BB4" w:rsidP="00266874"/>
    <w:p w14:paraId="2B7BD886" w14:textId="77777777" w:rsidR="00E07BB4" w:rsidRDefault="00890C0C" w:rsidP="00266874">
      <w:pPr>
        <w:rPr>
          <w:b/>
        </w:rPr>
      </w:pPr>
      <w:r w:rsidRPr="00C00F96">
        <w:rPr>
          <w:b/>
        </w:rPr>
        <w:t>Literature</w:t>
      </w:r>
      <w:r w:rsidR="00E07BB4" w:rsidRPr="00C00F96">
        <w:rPr>
          <w:b/>
        </w:rPr>
        <w:t xml:space="preserve"> Review</w:t>
      </w:r>
    </w:p>
    <w:p w14:paraId="492E5044" w14:textId="77777777" w:rsidR="00C35603" w:rsidRDefault="00C35603" w:rsidP="00266874">
      <w:pPr>
        <w:rPr>
          <w:b/>
        </w:rPr>
      </w:pPr>
    </w:p>
    <w:p w14:paraId="10CA1467" w14:textId="77777777" w:rsidR="00A41322"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w:t>
      </w:r>
      <w:r w:rsidR="00B70E2C">
        <w:rPr>
          <w:bCs/>
        </w:rPr>
        <w:t xml:space="preserve"> []</w:t>
      </w:r>
      <w:r w:rsidR="005A1C82">
        <w:rPr>
          <w:bCs/>
        </w:rPr>
        <w:t xml:space="preserve"> of robotics </w:t>
      </w:r>
      <w:r w:rsidR="005E5466">
        <w:rPr>
          <w:bCs/>
        </w:rPr>
        <w:t xml:space="preserve">and sensing technology </w:t>
      </w:r>
      <w:r w:rsidR="005A1C82">
        <w:rPr>
          <w:bCs/>
        </w:rPr>
        <w:t>increases</w:t>
      </w:r>
      <w:r w:rsidR="00BF5AE8">
        <w:rPr>
          <w:bCs/>
        </w:rPr>
        <w:t>.</w:t>
      </w:r>
      <w:r w:rsidR="00B75D1A">
        <w:rPr>
          <w:bCs/>
        </w:rPr>
        <w:t xml:space="preserve"> </w:t>
      </w:r>
    </w:p>
    <w:p w14:paraId="337D62C6" w14:textId="77777777" w:rsidR="00A41322" w:rsidRDefault="00A41322" w:rsidP="00F42BF1">
      <w:pPr>
        <w:rPr>
          <w:bCs/>
        </w:rPr>
      </w:pPr>
    </w:p>
    <w:p w14:paraId="6C4317F9" w14:textId="77777777" w:rsidR="005D0617" w:rsidRDefault="002B53C4" w:rsidP="00F42BF1">
      <w:pPr>
        <w:rPr>
          <w:bCs/>
        </w:rPr>
      </w:pPr>
      <w:r>
        <w:rPr>
          <w:bCs/>
        </w:rPr>
        <w:t>Seam tracking is a</w:t>
      </w:r>
      <w:r w:rsidR="0045118C">
        <w:rPr>
          <w:bCs/>
        </w:rPr>
        <w:t xml:space="preserve"> pre-dominate</w:t>
      </w:r>
      <w:r w:rsidR="00D0214E">
        <w:rPr>
          <w:bCs/>
        </w:rPr>
        <w:t xml:space="preserve"> []</w:t>
      </w:r>
      <w:r w:rsidR="0045118C">
        <w:rPr>
          <w:bCs/>
        </w:rPr>
        <w:t xml:space="preserve"> 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w:t>
      </w:r>
      <w:proofErr w:type="gramStart"/>
      <w:r w:rsidR="00F42BF1">
        <w:rPr>
          <w:bCs/>
        </w:rPr>
        <w:t>ha</w:t>
      </w:r>
      <w:r w:rsidR="00B87761">
        <w:rPr>
          <w:bCs/>
        </w:rPr>
        <w:t>s</w:t>
      </w:r>
      <w:proofErr w:type="gramEnd"/>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240087">
        <w:rPr>
          <w:bCs/>
        </w:rPr>
        <w:t>, 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detections, and tracking [</w:t>
      </w:r>
      <w:r w:rsidR="0032639D">
        <w:rPr>
          <w:bCs/>
        </w:rPr>
        <w:t>31</w:t>
      </w:r>
      <w:r w:rsidR="007754D0">
        <w:rPr>
          <w:bCs/>
        </w:rPr>
        <w:t xml:space="preserve">]. </w:t>
      </w:r>
    </w:p>
    <w:p w14:paraId="64FBA7B0" w14:textId="77777777" w:rsidR="005026B3" w:rsidRDefault="005026B3" w:rsidP="005C442C">
      <w:pPr>
        <w:rPr>
          <w:bCs/>
        </w:rPr>
      </w:pPr>
    </w:p>
    <w:p w14:paraId="255CEB13" w14:textId="77777777" w:rsidR="00876D4F" w:rsidRDefault="00185C6E" w:rsidP="00876D4F">
      <w:pPr>
        <w:rPr>
          <w:bCs/>
        </w:rPr>
      </w:pPr>
      <w:r>
        <w:rPr>
          <w:bCs/>
        </w:rPr>
        <w:t xml:space="preserve">Automation of the welding process </w:t>
      </w:r>
      <w:r w:rsidR="006744D3">
        <w:rPr>
          <w:bCs/>
        </w:rPr>
        <w:t xml:space="preserve">has been shown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w:t>
      </w:r>
      <w:proofErr w:type="gramStart"/>
      <w:r w:rsidR="00AB1AF8">
        <w:rPr>
          <w:bCs/>
        </w:rPr>
        <w:t>robot[</w:t>
      </w:r>
      <w:proofErr w:type="gramEnd"/>
      <w:r w:rsidR="00AB1AF8">
        <w:rPr>
          <w:bCs/>
        </w:rPr>
        <w:t>]</w:t>
      </w:r>
      <w:r w:rsidR="0080225F">
        <w:rPr>
          <w:bCs/>
        </w:rPr>
        <w:t xml:space="preserve">. </w:t>
      </w:r>
      <w:r w:rsidR="00876D4F">
        <w:rPr>
          <w:bCs/>
        </w:rPr>
        <w:t xml:space="preserve">In practice, the starting weld point (SWP) must be known for a weld to be successfully completed through seam tracking or </w:t>
      </w:r>
      <w:proofErr w:type="gramStart"/>
      <w:r w:rsidR="00876D4F">
        <w:rPr>
          <w:bCs/>
        </w:rPr>
        <w:t>other</w:t>
      </w:r>
      <w:proofErr w:type="gramEnd"/>
      <w:r w:rsidR="00876D4F">
        <w:rPr>
          <w:bCs/>
        </w:rPr>
        <w:t xml:space="preserve"> automatic controller. Autonomous determination of the start welding position (SWP) has been presented by Chen [32].</w:t>
      </w:r>
      <w:r w:rsidR="007E77C7">
        <w:rPr>
          <w:bCs/>
        </w:rPr>
        <w:t xml:space="preserve"> This is also shown in XX and YY.</w:t>
      </w:r>
      <w:r w:rsidR="00876D4F">
        <w:rPr>
          <w:bCs/>
        </w:rPr>
        <w:t xml:space="preserve">    </w:t>
      </w:r>
    </w:p>
    <w:p w14:paraId="78B2ED19" w14:textId="77777777" w:rsidR="00185C6E" w:rsidRDefault="00185C6E" w:rsidP="005026B3">
      <w:pPr>
        <w:rPr>
          <w:bCs/>
        </w:rPr>
      </w:pPr>
    </w:p>
    <w:p w14:paraId="033ED6F1" w14:textId="77777777" w:rsidR="001117A5" w:rsidRDefault="000124A6" w:rsidP="005026B3">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w:t>
      </w:r>
      <w:ins w:id="4" w:author="Canfield, Stephen" w:date="2022-02-21T09:55:00Z">
        <w:r w:rsidR="00D7049E">
          <w:rPr>
            <w:bCs/>
          </w:rPr>
          <w:t xml:space="preserve"> a</w:t>
        </w:r>
      </w:ins>
      <w:r w:rsidR="00D16C78">
        <w:rPr>
          <w:bCs/>
        </w:rPr>
        <w:t xml:space="preserve"> minimum</w:t>
      </w:r>
      <w:ins w:id="5" w:author="Canfield, Stephen" w:date="2022-02-21T09:55:00Z">
        <w:r w:rsidR="00D7049E">
          <w:rPr>
            <w:bCs/>
          </w:rPr>
          <w:t>,</w:t>
        </w:r>
      </w:ins>
      <w:r w:rsidR="00D16C78">
        <w:rPr>
          <w:bCs/>
        </w:rPr>
        <w:t xml:space="preserve"> this requires the location of three points of the workpiece to be </w:t>
      </w:r>
      <w:proofErr w:type="gramStart"/>
      <w:r w:rsidR="00D16C78">
        <w:rPr>
          <w:bCs/>
        </w:rPr>
        <w:t>known[</w:t>
      </w:r>
      <w:proofErr w:type="gramEnd"/>
      <w:r w:rsidR="00D16C78">
        <w:rPr>
          <w:bCs/>
        </w:rPr>
        <w:t>].</w:t>
      </w:r>
    </w:p>
    <w:p w14:paraId="1CC87C99" w14:textId="77777777" w:rsidR="00DD33C6" w:rsidRDefault="00DD33C6" w:rsidP="005026B3">
      <w:pPr>
        <w:rPr>
          <w:bCs/>
        </w:rPr>
      </w:pPr>
    </w:p>
    <w:p w14:paraId="5260B108" w14:textId="77777777" w:rsidR="005C442C" w:rsidRDefault="005C442C" w:rsidP="005C442C">
      <w:pPr>
        <w:rPr>
          <w:bCs/>
        </w:rPr>
      </w:pPr>
      <w:r>
        <w:rPr>
          <w:bCs/>
        </w:rPr>
        <w:t xml:space="preserve">A process </w:t>
      </w:r>
      <w:ins w:id="6" w:author="Canfield, Stephen" w:date="2022-02-21T09:55:00Z">
        <w:r w:rsidR="00D7049E">
          <w:rPr>
            <w:bCs/>
          </w:rPr>
          <w:t xml:space="preserve">of </w:t>
        </w:r>
      </w:ins>
      <w:r>
        <w:rPr>
          <w:bCs/>
        </w:rPr>
        <w:t xml:space="preserve">extracting the geometry of a weld seam on flat parts lying on a 2D surface from </w:t>
      </w:r>
      <w:r w:rsidR="00FB509C">
        <w:rPr>
          <w:bCs/>
        </w:rPr>
        <w:t>stereo vision</w:t>
      </w:r>
      <w:r>
        <w:rPr>
          <w:bCs/>
        </w:rPr>
        <w:t xml:space="preserve"> imagery is shown in [23]. </w:t>
      </w:r>
      <w:r w:rsidR="00A67146">
        <w:rPr>
          <w:bCs/>
        </w:rPr>
        <w:t>Similarly,</w:t>
      </w:r>
      <w:r>
        <w:rPr>
          <w:bCs/>
        </w:rPr>
        <w:t xml:space="preserve"> </w:t>
      </w:r>
      <w:r w:rsidR="00EE7252">
        <w:rPr>
          <w:bCs/>
        </w:rPr>
        <w:t>the</w:t>
      </w:r>
      <w:r>
        <w:rPr>
          <w:bCs/>
        </w:rPr>
        <w:t xml:space="preserve"> discover</w:t>
      </w:r>
      <w:r w:rsidR="00EE7252">
        <w:rPr>
          <w:bCs/>
        </w:rPr>
        <w:t>y</w:t>
      </w:r>
      <w:r>
        <w:rPr>
          <w:bCs/>
        </w:rPr>
        <w:t xml:space="preserve"> and localiz</w:t>
      </w:r>
      <w:r w:rsidR="00EE7252">
        <w:rPr>
          <w:bCs/>
        </w:rPr>
        <w:t>ation</w:t>
      </w:r>
      <w:r>
        <w:rPr>
          <w:bCs/>
        </w:rPr>
        <w:t xml:space="preserve"> workpieces to be joined by welding from 3D point cloud data is described by Rajaraman, et al. [28]. </w:t>
      </w:r>
      <w:ins w:id="7" w:author="Canfield, Stephen" w:date="2022-02-21T09:56:00Z">
        <w:r w:rsidR="00D7049E">
          <w:rPr>
            <w:bCs/>
          </w:rPr>
          <w:t xml:space="preserve">This paper will follow a similar process of </w:t>
        </w:r>
      </w:ins>
      <w:del w:id="8" w:author="Canfield, Stephen" w:date="2022-02-21T09:57:00Z">
        <w:r w:rsidDel="005E1229">
          <w:rPr>
            <w:bCs/>
          </w:rPr>
          <w:delText>This process from</w:delText>
        </w:r>
      </w:del>
      <w:ins w:id="9" w:author="Canfield, Stephen" w:date="2022-02-21T09:57:00Z">
        <w:r w:rsidR="005E1229">
          <w:rPr>
            <w:bCs/>
          </w:rPr>
          <w:t xml:space="preserve"> part</w:t>
        </w:r>
      </w:ins>
      <w:r>
        <w:rPr>
          <w:bCs/>
        </w:rPr>
        <w:t xml:space="preserve"> sensing to path planning</w:t>
      </w:r>
      <w:del w:id="10" w:author="Canfield, Stephen" w:date="2022-02-21T09:58:00Z">
        <w:r w:rsidDel="005E1229">
          <w:rPr>
            <w:bCs/>
          </w:rPr>
          <w:delText xml:space="preserve"> is presented that is similar to that of this paper, however the</w:delText>
        </w:r>
        <w:r w:rsidR="00FB509C" w:rsidDel="005E1229">
          <w:rPr>
            <w:bCs/>
          </w:rPr>
          <w:delText xml:space="preserve"> </w:delText>
        </w:r>
        <w:r w:rsidR="009356C0" w:rsidDel="005E1229">
          <w:rPr>
            <w:bCs/>
          </w:rPr>
          <w:delText xml:space="preserve">examples demonstrated [] are </w:delText>
        </w:r>
        <w:r w:rsidDel="005E1229">
          <w:rPr>
            <w:bCs/>
          </w:rPr>
          <w:delText>restricted to localization of parts lying in the plane of the table</w:delText>
        </w:r>
      </w:del>
      <w:r>
        <w:rPr>
          <w:bCs/>
        </w:rPr>
        <w:t xml:space="preserve">. </w:t>
      </w:r>
    </w:p>
    <w:p w14:paraId="62745A45" w14:textId="77777777" w:rsidR="002C2A9F" w:rsidRDefault="002C2A9F" w:rsidP="00F42BF1">
      <w:pPr>
        <w:rPr>
          <w:bCs/>
        </w:rPr>
      </w:pPr>
    </w:p>
    <w:p w14:paraId="24B7E528" w14:textId="77777777"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3DDEEC13" w14:textId="77777777" w:rsidR="00F743B8" w:rsidRDefault="00F743B8" w:rsidP="007E4932">
      <w:pPr>
        <w:rPr>
          <w:bCs/>
        </w:rPr>
      </w:pPr>
    </w:p>
    <w:p w14:paraId="2C1365C0" w14:textId="77777777" w:rsidR="004E5A78" w:rsidRDefault="007E4932" w:rsidP="00266874">
      <w:pPr>
        <w:rPr>
          <w:ins w:id="11" w:author="Canfield, Stephen" w:date="2022-02-21T10:02:00Z"/>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w:t>
      </w:r>
      <w:del w:id="12" w:author="Canfield, Stephen" w:date="2022-02-21T09:58:00Z">
        <w:r w:rsidDel="005E1229">
          <w:rPr>
            <w:bCs/>
          </w:rPr>
          <w:delText xml:space="preserve">available </w:delText>
        </w:r>
      </w:del>
      <w:r>
        <w:rPr>
          <w:bCs/>
        </w:rPr>
        <w:t xml:space="preserve">related to workpiece registration </w:t>
      </w:r>
      <w:ins w:id="13" w:author="Canfield, Stephen" w:date="2022-02-21T09:59:00Z">
        <w:r w:rsidR="005E1229">
          <w:rPr>
            <w:bCs/>
          </w:rPr>
          <w:t xml:space="preserve">in </w:t>
        </w:r>
      </w:ins>
      <w:ins w:id="14" w:author="Canfield, Stephen" w:date="2022-02-21T10:00:00Z">
        <w:r w:rsidR="005E1229">
          <w:rPr>
            <w:bCs/>
          </w:rPr>
          <w:t xml:space="preserve">robot </w:t>
        </w:r>
        <w:proofErr w:type="spellStart"/>
        <w:r w:rsidR="005E1229">
          <w:rPr>
            <w:bCs/>
          </w:rPr>
          <w:t>manufacuturing</w:t>
        </w:r>
        <w:proofErr w:type="spellEnd"/>
        <w:r w:rsidR="005E1229">
          <w:rPr>
            <w:bCs/>
          </w:rPr>
          <w:t xml:space="preserve"> processes </w:t>
        </w:r>
      </w:ins>
      <w:r>
        <w:rPr>
          <w:bCs/>
        </w:rPr>
        <w:t xml:space="preserve">[20]. </w:t>
      </w:r>
      <w:proofErr w:type="spellStart"/>
      <w:r w:rsidR="001054F8">
        <w:rPr>
          <w:bCs/>
        </w:rPr>
        <w:t>Kuss</w:t>
      </w:r>
      <w:proofErr w:type="spellEnd"/>
      <w:r w:rsidR="001054F8">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Pr>
          <w:bCs/>
        </w:rPr>
        <w:t xml:space="preserve">. </w:t>
      </w:r>
      <w:r w:rsidR="00B86CE7">
        <w:rPr>
          <w:bCs/>
        </w:rPr>
        <w:t xml:space="preserve">Part alignment and its </w:t>
      </w:r>
      <w:del w:id="15" w:author="Canfield, Stephen" w:date="2022-02-21T10:00:00Z">
        <w:r w:rsidR="00B86CE7" w:rsidDel="005E1229">
          <w:rPr>
            <w:bCs/>
          </w:rPr>
          <w:delText>affect</w:delText>
        </w:r>
      </w:del>
      <w:ins w:id="16" w:author="Canfield, Stephen" w:date="2022-02-21T10:00:00Z">
        <w:r w:rsidR="005E1229">
          <w:rPr>
            <w:bCs/>
          </w:rPr>
          <w:t>effect</w:t>
        </w:r>
      </w:ins>
      <w:r w:rsidR="00B86CE7">
        <w:rPr>
          <w:bCs/>
        </w:rPr>
        <w:t xml:space="preserve"> on the welding model used </w:t>
      </w:r>
      <w:del w:id="17" w:author="Canfield, Stephen" w:date="2022-02-21T10:01:00Z">
        <w:r w:rsidR="00B86CE7" w:rsidDel="005E1229">
          <w:rPr>
            <w:bCs/>
          </w:rPr>
          <w:delText xml:space="preserve"> </w:delText>
        </w:r>
      </w:del>
      <w:r w:rsidR="00B86CE7">
        <w:rPr>
          <w:bCs/>
        </w:rPr>
        <w:t xml:space="preserve">for automated process planning is investigated in []. </w:t>
      </w:r>
    </w:p>
    <w:p w14:paraId="7F335036" w14:textId="77777777" w:rsidR="005E1229" w:rsidRDefault="005E1229" w:rsidP="00266874">
      <w:pPr>
        <w:rPr>
          <w:bCs/>
        </w:rPr>
      </w:pPr>
      <w:ins w:id="18" w:author="Canfield, Stephen" w:date="2022-02-21T10:02:00Z">
        <w:r>
          <w:rPr>
            <w:bCs/>
          </w:rPr>
          <w:t>ANY PROS/CONS WITH THE CURRENT METHODS?</w:t>
        </w:r>
      </w:ins>
    </w:p>
    <w:p w14:paraId="6E99232C" w14:textId="77777777" w:rsidR="001720E8" w:rsidRDefault="001720E8" w:rsidP="00266874">
      <w:pPr>
        <w:rPr>
          <w:bCs/>
        </w:rPr>
      </w:pPr>
    </w:p>
    <w:p w14:paraId="03E73D0F" w14:textId="77777777" w:rsidR="001720E8" w:rsidRPr="001720E8" w:rsidRDefault="001720E8" w:rsidP="00266874">
      <w:pPr>
        <w:rPr>
          <w:bCs/>
        </w:rPr>
      </w:pPr>
      <w:r>
        <w:rPr>
          <w:bCs/>
        </w:rPr>
        <w:t>The work presented in th</w:t>
      </w:r>
      <w:ins w:id="19" w:author="Canfield, Stephen" w:date="2022-02-21T10:01:00Z">
        <w:r w:rsidR="005E1229">
          <w:rPr>
            <w:bCs/>
          </w:rPr>
          <w:t>e current</w:t>
        </w:r>
      </w:ins>
      <w:del w:id="20" w:author="Canfield, Stephen" w:date="2022-02-21T10:01:00Z">
        <w:r w:rsidDel="005E1229">
          <w:rPr>
            <w:bCs/>
          </w:rPr>
          <w:delText>is</w:delText>
        </w:r>
      </w:del>
      <w:r w:rsidR="007C43C5">
        <w:rPr>
          <w:bCs/>
        </w:rPr>
        <w:t xml:space="preserve"> </w:t>
      </w:r>
      <w:del w:id="21" w:author="Canfield, Stephen" w:date="2022-02-21T10:01:00Z">
        <w:r w:rsidR="007C43C5" w:rsidDel="005E1229">
          <w:rPr>
            <w:bCs/>
          </w:rPr>
          <w:delText>(our paper)</w:delText>
        </w:r>
        <w:r w:rsidDel="005E1229">
          <w:rPr>
            <w:bCs/>
          </w:rPr>
          <w:delText xml:space="preserve"> </w:delText>
        </w:r>
      </w:del>
      <w:r>
        <w:rPr>
          <w:bCs/>
        </w:rPr>
        <w:t>paper follows [</w:t>
      </w:r>
      <w:r w:rsidR="006B2770">
        <w:rPr>
          <w:bCs/>
        </w:rPr>
        <w:t>29</w:t>
      </w:r>
      <w:r w:rsidR="00EB709C">
        <w:rPr>
          <w:bCs/>
        </w:rPr>
        <w:t>,33</w:t>
      </w:r>
      <w:r>
        <w:rPr>
          <w:bCs/>
        </w:rPr>
        <w:t xml:space="preserve">] in the sense that </w:t>
      </w:r>
      <w:ins w:id="22" w:author="Canfield, Stephen" w:date="2022-02-21T10:02:00Z">
        <w:r w:rsidR="005E1229">
          <w:rPr>
            <w:bCs/>
          </w:rPr>
          <w:t xml:space="preserve">the </w:t>
        </w:r>
      </w:ins>
      <w:r w:rsidR="0027018A">
        <w:rPr>
          <w:bCs/>
        </w:rPr>
        <w:t>iterative closest point</w:t>
      </w:r>
      <w:ins w:id="23" w:author="Canfield, Stephen" w:date="2022-02-21T10:02:00Z">
        <w:r w:rsidR="005E1229">
          <w:rPr>
            <w:bCs/>
          </w:rPr>
          <w:t xml:space="preserve"> </w:t>
        </w:r>
        <w:proofErr w:type="gramStart"/>
        <w:r w:rsidR="005E1229">
          <w:rPr>
            <w:bCs/>
          </w:rPr>
          <w:t xml:space="preserve">method </w:t>
        </w:r>
      </w:ins>
      <w:r w:rsidR="0027018A">
        <w:rPr>
          <w:bCs/>
        </w:rPr>
        <w:t xml:space="preserve"> is</w:t>
      </w:r>
      <w:proofErr w:type="gramEnd"/>
      <w:r w:rsidR="0027018A">
        <w:rPr>
          <w:bCs/>
        </w:rPr>
        <w:t xml:space="preserve"> used </w:t>
      </w:r>
      <w:r w:rsidR="00BF6707">
        <w:rPr>
          <w:bCs/>
        </w:rPr>
        <w:t xml:space="preserve">to determine the rigid transformation </w:t>
      </w:r>
      <w:r w:rsidR="00485B2E">
        <w:rPr>
          <w:bCs/>
        </w:rPr>
        <w:t xml:space="preserve">representing the workpiece in a welding operation to be completed by </w:t>
      </w:r>
      <w:ins w:id="24" w:author="Canfield, Stephen" w:date="2022-02-21T10:03:00Z">
        <w:r w:rsidR="005E1229">
          <w:rPr>
            <w:bCs/>
          </w:rPr>
          <w:t xml:space="preserve">a </w:t>
        </w:r>
      </w:ins>
      <w:r w:rsidR="00353293">
        <w:rPr>
          <w:bCs/>
        </w:rPr>
        <w:t>6DOF robotic arm designed for automated manufacturing processes.</w:t>
      </w:r>
      <w:r w:rsidR="0086240A">
        <w:rPr>
          <w:bCs/>
        </w:rPr>
        <w:t xml:space="preserve"> The </w:t>
      </w:r>
      <w:r w:rsidR="006022DE">
        <w:rPr>
          <w:bCs/>
        </w:rPr>
        <w:t>Pass</w:t>
      </w:r>
      <w:ins w:id="25" w:author="Canfield, Stephen" w:date="2022-02-21T10:03:00Z">
        <w:r w:rsidR="005E1229">
          <w:rPr>
            <w:bCs/>
          </w:rPr>
          <w:t>-</w:t>
        </w:r>
      </w:ins>
      <w:r w:rsidR="006022DE">
        <w:rPr>
          <w:bCs/>
        </w:rPr>
        <w:t xml:space="preserve">Through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similar to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ins w:id="26" w:author="Canfield, Stephen" w:date="2022-02-21T10:03:00Z">
        <w:r w:rsidR="005E1229">
          <w:rPr>
            <w:bCs/>
          </w:rPr>
          <w:t>This paper will present examples of weld operations incorporating fillet-type welds on spatial (</w:t>
        </w:r>
        <w:proofErr w:type="spellStart"/>
        <w:r w:rsidR="005E1229">
          <w:rPr>
            <w:bCs/>
          </w:rPr>
          <w:t>non</w:t>
        </w:r>
      </w:ins>
      <w:ins w:id="27" w:author="Canfield, Stephen" w:date="2022-02-21T10:04:00Z">
        <w:r w:rsidR="005E1229">
          <w:rPr>
            <w:bCs/>
          </w:rPr>
          <w:t xml:space="preserve"> flat</w:t>
        </w:r>
        <w:proofErr w:type="spellEnd"/>
        <w:r w:rsidR="005E1229">
          <w:rPr>
            <w:bCs/>
          </w:rPr>
          <w:t xml:space="preserve">) bodies. </w:t>
        </w:r>
      </w:ins>
    </w:p>
    <w:p w14:paraId="591E157B" w14:textId="77777777" w:rsidR="00541BAC" w:rsidRDefault="00541BAC" w:rsidP="00541BAC">
      <w:pPr>
        <w:rPr>
          <w:bCs/>
        </w:rPr>
      </w:pPr>
    </w:p>
    <w:p w14:paraId="722AEFE4" w14:textId="77777777" w:rsidR="00F769B9"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w:t>
      </w:r>
      <w:ins w:id="28" w:author="Canfield, Stephen" w:date="2022-02-21T10:05:00Z">
        <w:r w:rsidR="005E1229">
          <w:rPr>
            <w:bCs/>
          </w:rPr>
          <w:t xml:space="preserve"> in that the</w:t>
        </w:r>
      </w:ins>
      <w:del w:id="29" w:author="Canfield, Stephen" w:date="2022-02-21T10:05:00Z">
        <w:r w:rsidDel="005E1229">
          <w:rPr>
            <w:bCs/>
          </w:rPr>
          <w:delText xml:space="preserve"> </w:delText>
        </w:r>
        <w:r w:rsidR="002B0AA0" w:rsidDel="005E1229">
          <w:rPr>
            <w:bCs/>
          </w:rPr>
          <w:delText>as</w:delText>
        </w:r>
        <w:r w:rsidDel="005E1229">
          <w:rPr>
            <w:bCs/>
          </w:rPr>
          <w:delText xml:space="preserve"> the</w:delText>
        </w:r>
      </w:del>
      <w:r>
        <w:rPr>
          <w:bCs/>
        </w:rPr>
        <w:t xml:space="preserve"> localization process is performed using global images of the entire scanned area including the table and clamps instead of isolated scans of the workpiece itself.</w:t>
      </w:r>
      <w:r w:rsidR="00B75F1A">
        <w:rPr>
          <w:bCs/>
        </w:rPr>
        <w:t xml:space="preserve"> A strategy for outlier detection and removal is implemented prior to image registration which improves the performance of the process.</w:t>
      </w:r>
    </w:p>
    <w:p w14:paraId="7441E05B" w14:textId="77777777" w:rsidR="00D37E7C" w:rsidRPr="00C00F96" w:rsidRDefault="00D37E7C" w:rsidP="00266874">
      <w:pPr>
        <w:rPr>
          <w:b/>
        </w:rPr>
      </w:pPr>
    </w:p>
    <w:p w14:paraId="1E48FDDE" w14:textId="77777777" w:rsidR="00BD050A" w:rsidRDefault="00C269A2" w:rsidP="00266874">
      <w:r>
        <w:t>A</w:t>
      </w:r>
      <w:r w:rsidR="00266874" w:rsidRPr="00AD0D76">
        <w:t xml:space="preserve"> collection of these algorithms </w:t>
      </w:r>
      <w:r>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investigated and a physical implementation of the method is demonstrated using a </w:t>
      </w:r>
      <w:r w:rsidR="00266874">
        <w:t>2</w:t>
      </w:r>
      <w:r w:rsidR="00266874" w:rsidRPr="00AD0D76">
        <w:t xml:space="preserve">D LIDAR mounted to a 6DOF </w:t>
      </w:r>
      <w:proofErr w:type="spellStart"/>
      <w:r w:rsidR="00266874" w:rsidRPr="00AD0D76">
        <w:t>co</w:t>
      </w:r>
      <w:del w:id="30" w:author="Canfield, Stephen" w:date="2022-02-21T10:06:00Z">
        <w:r w:rsidR="00266874" w:rsidRPr="00AD0D76" w:rsidDel="005E1229">
          <w:delText>-</w:delText>
        </w:r>
      </w:del>
      <w:r w:rsidR="00266874" w:rsidRPr="00AD0D76">
        <w:t>bot</w:t>
      </w:r>
      <w:proofErr w:type="spellEnd"/>
      <w:r w:rsidR="00266874" w:rsidRPr="00AD0D76">
        <w:t xml:space="preserve"> carrying a MIG welding torch</w:t>
      </w:r>
      <w:r w:rsidR="00266874">
        <w:t xml:space="preserve"> which can be seen below in Figure 1.</w:t>
      </w:r>
    </w:p>
    <w:p w14:paraId="713FFC65" w14:textId="77777777" w:rsidR="00F769B9" w:rsidRDefault="00F769B9" w:rsidP="00266874"/>
    <w:p w14:paraId="3EC2AB39" w14:textId="77777777" w:rsidR="00BD050A" w:rsidRDefault="00BD050A" w:rsidP="00BD050A">
      <w:pPr>
        <w:rPr>
          <w:bCs/>
        </w:rPr>
      </w:pPr>
      <w:r>
        <w:rPr>
          <w:bCs/>
        </w:rPr>
        <w:t xml:space="preserve">The primary algorithms and used in the approach presented are well known and accepted [2,12,6]. Random Sample consensus and iterative closest point have been thoroughly tested and documented. However, the iterative closet point method is limited by local minima convergence issues associated with poor initial search conditions []. </w:t>
      </w:r>
    </w:p>
    <w:p w14:paraId="4D2F7F59" w14:textId="77777777" w:rsidR="00BD050A" w:rsidRDefault="00BD050A" w:rsidP="00BD050A">
      <w:pPr>
        <w:rPr>
          <w:bCs/>
        </w:rPr>
      </w:pPr>
    </w:p>
    <w:p w14:paraId="32356AC6" w14:textId="77777777" w:rsidR="003A6C9A" w:rsidRDefault="00BD050A" w:rsidP="00BD050A">
      <w:pPr>
        <w:rPr>
          <w:bCs/>
        </w:rPr>
      </w:pPr>
      <w:r>
        <w:rPr>
          <w:bCs/>
        </w:rPr>
        <w:t xml:space="preserve">Several variants and improvements </w:t>
      </w:r>
      <w:r w:rsidR="00C0363A">
        <w:rPr>
          <w:bCs/>
        </w:rPr>
        <w:t xml:space="preserve">of the ICP algorithm </w:t>
      </w:r>
      <w:r>
        <w:rPr>
          <w:bCs/>
        </w:rPr>
        <w:t xml:space="preserve">have been shown [4,7,17] which aim to address the problems with optimization. Probabilistic methods have been applied to the image registration problem. The ICP problem is framed in probabilistic terms by Thurn et al to address the computation requirements of the algorithm [1]. An improved </w:t>
      </w:r>
      <w:del w:id="31" w:author="Canfield, Stephen" w:date="2022-02-21T10:07:00Z">
        <w:r w:rsidR="003A6C9A" w:rsidDel="005E1229">
          <w:rPr>
            <w:bCs/>
          </w:rPr>
          <w:delText>pointcloud</w:delText>
        </w:r>
      </w:del>
      <w:ins w:id="32" w:author="Canfield, Stephen" w:date="2022-02-21T10:07:00Z">
        <w:r w:rsidR="005E1229">
          <w:rPr>
            <w:bCs/>
          </w:rPr>
          <w:t>point cloud</w:t>
        </w:r>
      </w:ins>
      <w:r w:rsidR="003A6C9A">
        <w:rPr>
          <w:bCs/>
        </w:rPr>
        <w:t xml:space="preserve"> </w:t>
      </w:r>
      <w:r w:rsidR="003A6C9A">
        <w:rPr>
          <w:bCs/>
        </w:rPr>
        <w:lastRenderedPageBreak/>
        <w:t xml:space="preserve">registration technique is presented in [34] which uses a hybrid approach with a genetic algorithm to predict the correspondences required by ICP. </w:t>
      </w:r>
    </w:p>
    <w:p w14:paraId="464E07EB" w14:textId="77777777" w:rsidR="005C7C1F" w:rsidRDefault="005C7C1F" w:rsidP="005C7C1F"/>
    <w:p w14:paraId="3A92A1FB" w14:textId="77777777" w:rsidR="005C7C1F" w:rsidRDefault="00D8085E" w:rsidP="005C7C1F">
      <w:r>
        <w:t>[] Variants of registration algorithms which replace the optimization component of iterative closest point with machine learning algorithms are emerging [27,28,29]. TEASER applies These ml approaches to the image reg</w:t>
      </w:r>
      <w:ins w:id="33" w:author="Canfield, Stephen" w:date="2022-02-21T10:08:00Z">
        <w:r w:rsidR="005E6754">
          <w:t>istration</w:t>
        </w:r>
      </w:ins>
      <w:r>
        <w:t xml:space="preserve"> problem and show performance improvements as compared to [26].</w:t>
      </w:r>
      <w:r w:rsidR="000C2905">
        <w:t xml:space="preserve"> </w:t>
      </w:r>
      <w:r w:rsidR="005C7C1F">
        <w:t>Chen et al present an artificial neural network approach to 2D vision</w:t>
      </w:r>
      <w:ins w:id="34" w:author="Canfield, Stephen" w:date="2022-02-21T10:08:00Z">
        <w:r w:rsidR="005E6754">
          <w:t>-</w:t>
        </w:r>
      </w:ins>
      <w:del w:id="35" w:author="Canfield, Stephen" w:date="2022-02-21T10:08:00Z">
        <w:r w:rsidR="005C7C1F" w:rsidDel="005E6754">
          <w:delText xml:space="preserve"> </w:delText>
        </w:r>
      </w:del>
      <w:r w:rsidR="005C7C1F">
        <w:t xml:space="preserve">based arc welding control [17]. </w:t>
      </w:r>
      <w:r w:rsidR="005C7C1F">
        <w:rPr>
          <w:bCs/>
        </w:rPr>
        <w:t>This area has continued to develop as advances in machine learning and modern computer vision strategies becom</w:t>
      </w:r>
      <w:r w:rsidR="005C7C1F">
        <w:t xml:space="preserve">e available. </w:t>
      </w:r>
    </w:p>
    <w:p w14:paraId="265CEB55" w14:textId="77777777" w:rsidR="005C7C1F" w:rsidRDefault="005C7C1F" w:rsidP="00BD050A">
      <w:pPr>
        <w:rPr>
          <w:bCs/>
        </w:rPr>
      </w:pPr>
    </w:p>
    <w:p w14:paraId="55BCEADA" w14:textId="77777777" w:rsidR="00644719" w:rsidRDefault="00644719" w:rsidP="00644719">
      <w:pPr>
        <w:rPr>
          <w:bCs/>
        </w:rPr>
      </w:pPr>
      <w:r>
        <w:rPr>
          <w:bCs/>
        </w:rPr>
        <w:t>Although there are many improvements and variations available, this paper will use classical point-to-point ICP as available with PCL []. The known issues associated with point</w:t>
      </w:r>
      <w:ins w:id="36" w:author="Canfield, Stephen" w:date="2022-02-21T10:09:00Z">
        <w:r w:rsidR="005E6754">
          <w:rPr>
            <w:bCs/>
          </w:rPr>
          <w:t xml:space="preserve"> </w:t>
        </w:r>
      </w:ins>
      <w:r>
        <w:rPr>
          <w:bCs/>
        </w:rPr>
        <w:t>cloud ou</w:t>
      </w:r>
      <w:ins w:id="37" w:author="Canfield, Stephen" w:date="2022-02-21T10:09:00Z">
        <w:r w:rsidR="005E6754">
          <w:rPr>
            <w:bCs/>
          </w:rPr>
          <w:t>t</w:t>
        </w:r>
      </w:ins>
      <w:r>
        <w:rPr>
          <w:bCs/>
        </w:rPr>
        <w:t xml:space="preserve">liers and poor initial conditions are addressed in this paper by pre filtering and segmentation of the input point clouds prior to the use of ICP. </w:t>
      </w:r>
    </w:p>
    <w:p w14:paraId="4B8A9844" w14:textId="77777777" w:rsidR="00644719" w:rsidRDefault="00644719" w:rsidP="00BD050A">
      <w:pPr>
        <w:rPr>
          <w:bCs/>
        </w:rPr>
      </w:pPr>
    </w:p>
    <w:p w14:paraId="1F005833" w14:textId="77777777" w:rsidR="009D5EAF" w:rsidRPr="002A3F56" w:rsidRDefault="003A6C9A" w:rsidP="00266874">
      <w:pPr>
        <w:rPr>
          <w:bCs/>
        </w:rPr>
      </w:pPr>
      <w:r>
        <w:rPr>
          <w:bCs/>
        </w:rPr>
        <w:t xml:space="preserve"> </w:t>
      </w:r>
    </w:p>
    <w:p w14:paraId="6B445ACA" w14:textId="77777777"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385BF56A" w14:textId="77777777" w:rsidR="00266874" w:rsidRDefault="00266874" w:rsidP="00266874">
      <w:pPr>
        <w:pStyle w:val="Caption"/>
        <w:jc w:val="center"/>
      </w:pPr>
      <w:r>
        <w:t xml:space="preserve">Figure </w:t>
      </w:r>
      <w:r>
        <w:fldChar w:fldCharType="begin"/>
      </w:r>
      <w:r>
        <w:instrText>SEQ Figure \* ARABIC</w:instrText>
      </w:r>
      <w:r>
        <w:fldChar w:fldCharType="separate"/>
      </w:r>
      <w:r w:rsidR="00A12E86">
        <w:rPr>
          <w:noProof/>
        </w:rPr>
        <w:t>1</w:t>
      </w:r>
      <w:r>
        <w:fldChar w:fldCharType="end"/>
      </w:r>
    </w:p>
    <w:p w14:paraId="3AE2AB11" w14:textId="77777777" w:rsidR="009E22F7" w:rsidRDefault="009E22F7" w:rsidP="009E22F7">
      <w:pPr>
        <w:rPr>
          <w:bCs/>
        </w:rPr>
      </w:pPr>
    </w:p>
    <w:p w14:paraId="24C97090" w14:textId="77777777" w:rsidR="00266874" w:rsidRDefault="00266874" w:rsidP="00266874"/>
    <w:p w14:paraId="5EEFFF6E" w14:textId="77777777" w:rsidR="009E22F7" w:rsidRDefault="009E22F7" w:rsidP="00266874"/>
    <w:p w14:paraId="382704DD" w14:textId="77777777" w:rsidR="00266874" w:rsidRDefault="00266874" w:rsidP="00266874">
      <w:pPr>
        <w:rPr>
          <w:ins w:id="38" w:author="Canfield, Stephen" w:date="2022-02-21T10:10:00Z"/>
        </w:rPr>
      </w:pPr>
      <w:r>
        <w:t>Environment sensing devices which generate 3D points are frequently used in the robotics industry, and improved sensors are being developed with the increased demand [5] for automation in manufacturing and transportation. A point</w:t>
      </w:r>
      <w:ins w:id="39" w:author="Canfield, Stephen" w:date="2022-02-21T10:09:00Z">
        <w:r w:rsidR="005E6754">
          <w:t xml:space="preserve"> </w:t>
        </w:r>
      </w:ins>
      <w:r>
        <w:t xml:space="preserve">cloud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t>pointclouds</w:t>
      </w:r>
      <w:proofErr w:type="spellEnd"/>
      <w:r>
        <w:t xml:space="preserve"> [5]. Common programming languages (C++, Python, MATLAB) </w:t>
      </w:r>
      <w:r>
        <w:t xml:space="preserve">support integration of </w:t>
      </w:r>
      <w:proofErr w:type="spellStart"/>
      <w:r>
        <w:t>pointcloud</w:t>
      </w:r>
      <w:proofErr w:type="spellEnd"/>
      <w:r>
        <w:t xml:space="preserve"> data with various libraries (PCL, OpenCV) and software frameworks (ROS). </w:t>
      </w:r>
    </w:p>
    <w:p w14:paraId="4BF26D53" w14:textId="77777777" w:rsidR="005E6754" w:rsidRDefault="005E6754" w:rsidP="00266874"/>
    <w:p w14:paraId="2E58D73B" w14:textId="77777777" w:rsidR="00266874" w:rsidRDefault="00266874" w:rsidP="00266874">
      <w:r>
        <w:t xml:space="preserve">The geometrical data, or features, stored in a </w:t>
      </w:r>
      <w:proofErr w:type="spellStart"/>
      <w:r>
        <w:t>pointcloud</w:t>
      </w:r>
      <w:proofErr w:type="spellEnd"/>
      <w:r>
        <w:t xml:space="preserve"> </w:t>
      </w:r>
      <w:r w:rsidR="00D90B9D">
        <w:t>(</w:t>
      </w:r>
      <w:r w:rsidR="00492FD8">
        <w:t>typically</w:t>
      </w:r>
      <w:r w:rsidR="00D90B9D">
        <w:t>)</w:t>
      </w:r>
      <w:r w:rsidR="00492FD8">
        <w:t xml:space="preserve"> </w:t>
      </w:r>
      <w:r>
        <w:t>contain the locations of the boundaries of a solid object. Features may also include point</w:t>
      </w:r>
      <w:ins w:id="40" w:author="Canfield, Stephen" w:date="2022-02-21T10:10:00Z">
        <w:r w:rsidR="005E6754">
          <w:t>-</w:t>
        </w:r>
      </w:ins>
      <w:proofErr w:type="spellStart"/>
      <w:del w:id="41" w:author="Canfield, Stephen" w:date="2022-02-21T10:10:00Z">
        <w:r w:rsidDel="005E6754">
          <w:delText xml:space="preserve"> </w:delText>
        </w:r>
      </w:del>
      <w:r>
        <w:t>normals</w:t>
      </w:r>
      <w:proofErr w:type="spellEnd"/>
      <w:r>
        <w:t xml:space="preserve"> which can be measured or inferred from the feature locations. Non-geometrical data such as color or other surface properties that are independent of the transformations between features are known as descriptors [13]. Descriptors are also used in feature</w:t>
      </w:r>
      <w:del w:id="42" w:author="Canfield, Stephen" w:date="2022-02-21T10:11:00Z">
        <w:r w:rsidDel="005E6754">
          <w:delText xml:space="preserve"> </w:delText>
        </w:r>
      </w:del>
      <w:ins w:id="43" w:author="Canfield, Stephen" w:date="2022-02-21T10:11:00Z">
        <w:r w:rsidR="005E6754">
          <w:t>-</w:t>
        </w:r>
      </w:ins>
      <w:r>
        <w:t xml:space="preserve">based registration methods, which primarily depend on unique, descriptive features in order to obtain a match between </w:t>
      </w:r>
      <w:proofErr w:type="spellStart"/>
      <w:r>
        <w:t>pointclouds</w:t>
      </w:r>
      <w:proofErr w:type="spellEnd"/>
      <w:r>
        <w:t xml:space="preserve"> [6].  These two types of data contained in a </w:t>
      </w:r>
      <w:proofErr w:type="spellStart"/>
      <w:r>
        <w:t>pointcloud</w:t>
      </w:r>
      <w:proofErr w:type="spellEnd"/>
      <w:r>
        <w:t xml:space="preserve"> are stored separate</w:t>
      </w:r>
      <w:ins w:id="44" w:author="Canfield, Stephen" w:date="2022-02-21T10:11:00Z">
        <w:r w:rsidR="005E6754">
          <w:t>ly</w:t>
        </w:r>
      </w:ins>
      <w:r>
        <w:t xml:space="preserve"> because they are different in nature and are processed differently in algorithms such as segmentation or registration.        </w:t>
      </w:r>
    </w:p>
    <w:p w14:paraId="2145B040" w14:textId="77777777" w:rsidR="000552C1" w:rsidRDefault="000552C1" w:rsidP="000552C1">
      <w:pPr>
        <w:pStyle w:val="BodyTextIndent"/>
        <w:ind w:firstLine="0"/>
        <w:rPr>
          <w:kern w:val="0"/>
          <w:sz w:val="24"/>
          <w:szCs w:val="24"/>
        </w:rPr>
      </w:pPr>
    </w:p>
    <w:p w14:paraId="09875B79" w14:textId="77777777"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28CCEABA" w14:textId="77777777"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5855BD22" w14:textId="77777777" w:rsidR="00E07BB4" w:rsidRDefault="00E07BB4" w:rsidP="00704CF8">
      <w:r>
        <w:t>Uniqueness</w:t>
      </w:r>
    </w:p>
    <w:p w14:paraId="6C4599D7" w14:textId="77777777" w:rsidR="00704CF8" w:rsidRPr="00704CF8" w:rsidRDefault="00704CF8" w:rsidP="00704CF8"/>
    <w:p w14:paraId="452BBACD"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39AA2151" w14:textId="77777777"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xml:space="preserve">.  The CAD assembly representing the workpiece is converted into a </w:t>
      </w:r>
      <w:proofErr w:type="spellStart"/>
      <w:r w:rsidRPr="62974FD3">
        <w:t>pointcloud</w:t>
      </w:r>
      <w:proofErr w:type="spellEnd"/>
      <w:r w:rsidRPr="62974FD3">
        <w:t xml:space="preserve"> through a uniform sampling technique to be used for </w:t>
      </w:r>
      <w:r>
        <w:t>workpiece</w:t>
      </w:r>
      <w:r w:rsidRPr="62974FD3">
        <w:t xml:space="preserve"> registration. The </w:t>
      </w:r>
      <w:proofErr w:type="spellStart"/>
      <w:r w:rsidRPr="62974FD3">
        <w:t>pointcloud</w:t>
      </w:r>
      <w:proofErr w:type="spellEnd"/>
      <w:r w:rsidRPr="62974FD3">
        <w:t xml:space="preserve"> associated with the CAD model is known as the source </w:t>
      </w:r>
      <w:proofErr w:type="spellStart"/>
      <w:r w:rsidRPr="62974FD3">
        <w:t>pointcloud</w:t>
      </w:r>
      <w:proofErr w:type="spellEnd"/>
      <w:r w:rsidRPr="62974FD3">
        <w:t>.</w:t>
      </w:r>
    </w:p>
    <w:p w14:paraId="4ECCE7E8" w14:textId="77777777" w:rsidR="00A70BD7" w:rsidRDefault="00A70BD7" w:rsidP="00972624"/>
    <w:p w14:paraId="25E99410" w14:textId="77777777"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w:t>
      </w:r>
      <w:proofErr w:type="spellStart"/>
      <w:r>
        <w:t>pointcloud</w:t>
      </w:r>
      <w:proofErr w:type="spellEnd"/>
      <w:r>
        <w:t xml:space="preserve">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0CE1E90E" w14:textId="77777777" w:rsidR="00704CF8" w:rsidRPr="00704CF8" w:rsidRDefault="00704CF8" w:rsidP="00704CF8"/>
    <w:p w14:paraId="51B67D40" w14:textId="77777777"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60EFDECF" w14:textId="77777777"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6D438DE1" w14:textId="77777777" w:rsidR="00F65EBA" w:rsidRDefault="00F65EBA" w:rsidP="00972624"/>
    <w:p w14:paraId="53A6D30B" w14:textId="77777777"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w:t>
      </w:r>
      <w:r w:rsidRPr="5003E31F">
        <w:lastRenderedPageBreak/>
        <w:t>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robot forward kinematics and accumulated into a 3D </w:t>
      </w:r>
      <w:proofErr w:type="spellStart"/>
      <w:r w:rsidRPr="5003E31F">
        <w:t>pointcloud</w:t>
      </w:r>
      <w:proofErr w:type="spellEnd"/>
      <w:r w:rsidRPr="5003E31F">
        <w:t xml:space="preserve">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proofErr w:type="spellStart"/>
      <w:r>
        <w:t>pointcloud</w:t>
      </w:r>
      <w:proofErr w:type="spellEnd"/>
      <w:r>
        <w:t xml:space="preserve"> contains an image of the workpiece and fixtures as well as the top of the welding table and the background. The </w:t>
      </w:r>
      <w:proofErr w:type="spellStart"/>
      <w:r>
        <w:t>pointcloud</w:t>
      </w:r>
      <w:proofErr w:type="spellEnd"/>
      <w:r>
        <w:t xml:space="preserve"> associated with the LiDAR scan is known as the reference or target cloud. The sensing stage along with the methods of filtering and </w:t>
      </w:r>
      <w:proofErr w:type="spellStart"/>
      <w:r>
        <w:t>downsmpling</w:t>
      </w:r>
      <w:proofErr w:type="spellEnd"/>
      <w:r>
        <w:t xml:space="preserve"> can be seen below in figure 3.</w:t>
      </w:r>
    </w:p>
    <w:p w14:paraId="41FB32D3" w14:textId="77777777" w:rsidR="00972624" w:rsidRPr="00972624" w:rsidRDefault="00972624" w:rsidP="00972624"/>
    <w:p w14:paraId="5CD99CB8" w14:textId="7777777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235E3768" w14:textId="77777777" w:rsidR="00573E6D" w:rsidRDefault="00573E6D" w:rsidP="00573E6D">
      <w:r w:rsidRPr="5003E31F">
        <w:t xml:space="preserve">In the </w:t>
      </w:r>
      <w:r>
        <w:t xml:space="preserve">workpiece localization </w:t>
      </w:r>
      <w:r w:rsidRPr="5003E31F">
        <w:t xml:space="preserve">stage, the </w:t>
      </w:r>
      <w:r w:rsidRPr="004D1C80">
        <w:t xml:space="preserve">source </w:t>
      </w:r>
      <w:proofErr w:type="spellStart"/>
      <w:r w:rsidRPr="004D1C80">
        <w:t>pointcloud</w:t>
      </w:r>
      <w:proofErr w:type="spellEnd"/>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proofErr w:type="spellStart"/>
      <w:r w:rsidR="00885B36">
        <w:t>workpeice</w:t>
      </w:r>
      <w:proofErr w:type="spellEnd"/>
      <w:r w:rsidRPr="5003E31F">
        <w:t xml:space="preserve"> can be used to determine the required location of the weld seam in a global sense. </w:t>
      </w:r>
    </w:p>
    <w:p w14:paraId="70804E38"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545B874" w14:textId="77777777"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 xml:space="preserve">or </w:t>
      </w:r>
      <w:proofErr w:type="spellStart"/>
      <w:r w:rsidR="00367BD9">
        <w:t>PassThrough</w:t>
      </w:r>
      <w:proofErr w:type="spellEnd"/>
      <w:r w:rsidR="00367BD9">
        <w:t xml:space="preserve"> filter [] which </w:t>
      </w:r>
      <w:r>
        <w:t>remov</w:t>
      </w:r>
      <w:r w:rsidR="00AB779A">
        <w:t>es</w:t>
      </w:r>
      <w:r>
        <w:t xml:space="preserve">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w:t>
      </w:r>
      <w:proofErr w:type="spellStart"/>
      <w:r w:rsidR="00885B36">
        <w:t>pointcloud</w:t>
      </w:r>
      <w:proofErr w:type="spellEnd"/>
      <w:r w:rsidR="00E20F57">
        <w:t xml:space="preserve"> and reduce computational requirements</w:t>
      </w:r>
      <w:r w:rsidR="00D61FB6">
        <w:t xml:space="preserve"> </w:t>
      </w:r>
      <w:r w:rsidR="00E20F57">
        <w:t>[]</w:t>
      </w:r>
      <w:r w:rsidR="003958D6">
        <w:t xml:space="preserve"> of the localization algorithms</w:t>
      </w:r>
      <w:r>
        <w:t xml:space="preserve">. The remaining image contains points from the workpiece, the clamps holding the workpiece, and the table. The robot arm may also be included in the remaining </w:t>
      </w:r>
      <w:proofErr w:type="spellStart"/>
      <w:r>
        <w:t>pointcloud</w:t>
      </w:r>
      <w:proofErr w:type="spellEnd"/>
      <w: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t>pointcloud</w:t>
      </w:r>
      <w:proofErr w:type="spellEnd"/>
      <w:r>
        <w:t xml:space="preserve"> cloud. Finally, the rigid transformation between the reference and source </w:t>
      </w:r>
      <w:proofErr w:type="spellStart"/>
      <w:r>
        <w:t>pointcloud</w:t>
      </w:r>
      <w:proofErr w:type="spellEnd"/>
      <w:r>
        <w:t xml:space="preserve"> is found with the iterative closest point (ICP) cloud registration algorithm. This transformation matrix represents the location and orientation of the workpiece with respect to a fixed origin.</w:t>
      </w:r>
    </w:p>
    <w:p w14:paraId="5EC1E23A" w14:textId="77777777" w:rsidR="00573E6D" w:rsidRDefault="00573E6D" w:rsidP="00573E6D">
      <w:pPr>
        <w:pStyle w:val="BodyTextIndent"/>
        <w:ind w:left="360" w:firstLine="0"/>
        <w:rPr>
          <w:rFonts w:ascii="Arial" w:hAnsi="Arial" w:cs="Arial"/>
          <w:b/>
          <w:kern w:val="0"/>
        </w:rPr>
      </w:pPr>
    </w:p>
    <w:p w14:paraId="4F10ABBA" w14:textId="77777777" w:rsidR="00573E6D" w:rsidRDefault="00573E6D" w:rsidP="00573E6D">
      <w:pPr>
        <w:pStyle w:val="BodyTextIndent"/>
        <w:ind w:left="360" w:firstLine="0"/>
        <w:rPr>
          <w:rFonts w:ascii="Arial" w:hAnsi="Arial" w:cs="Arial"/>
          <w:b/>
          <w:kern w:val="0"/>
        </w:rPr>
      </w:pPr>
    </w:p>
    <w:p w14:paraId="4D98E48C" w14:textId="77777777" w:rsidR="00FC6874"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7D84B0DD" w14:textId="77777777" w:rsidR="00E0235E" w:rsidRDefault="00E0235E" w:rsidP="00B26D81">
      <w:pPr>
        <w:pStyle w:val="BodyTextIndent"/>
      </w:pPr>
    </w:p>
    <w:p w14:paraId="6681FE9A" w14:textId="77777777" w:rsidR="008A1BFD" w:rsidRDefault="00E0235E" w:rsidP="00B26D81">
      <w:pPr>
        <w:pStyle w:val="BodyTextIndent"/>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w:t>
      </w:r>
      <w:r w:rsidR="00B26D81">
        <w:t xml:space="preserve">described as a collection of linear segments with defined torch angles. </w:t>
      </w:r>
      <w:r w:rsidR="00516DA6">
        <w:t xml:space="preserve">The required tool path </w:t>
      </w:r>
      <w:r w:rsidR="00EF6C04">
        <w:t>which lies along the weld seam is transformed into global coordinates using the transformation resulting from the workpiece localization st</w:t>
      </w:r>
      <w:r>
        <w:t>age.</w:t>
      </w:r>
      <w:r w:rsidR="00EF6C04">
        <w:t xml:space="preserve">   </w:t>
      </w:r>
    </w:p>
    <w:p w14:paraId="24113E93" w14:textId="77777777" w:rsidR="00516DA6" w:rsidRPr="00B26D81" w:rsidRDefault="00516DA6" w:rsidP="00B26D81">
      <w:pPr>
        <w:pStyle w:val="BodyTextIndent"/>
      </w:pPr>
    </w:p>
    <w:p w14:paraId="449A6512" w14:textId="77777777" w:rsidR="00FC6874" w:rsidRDefault="005009E7" w:rsidP="008A1BFD">
      <w:pPr>
        <w:pStyle w:val="BodyTextIndent"/>
        <w:ind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25472"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587424B0" w14:textId="77777777" w:rsidR="00D7049E" w:rsidRDefault="00D7049E"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2EAF8" w14:textId="77777777" w:rsidR="00D7049E" w:rsidRDefault="00D7049E" w:rsidP="00266874">
                                <w:pPr>
                                  <w:contextualSpacing/>
                                </w:pPr>
                                <w:r>
                                  <w:t xml:space="preserve">Workpiece CAD </w:t>
                                </w:r>
                              </w:p>
                              <w:p w14:paraId="083CE199" w14:textId="77777777" w:rsidR="00D7049E" w:rsidRDefault="00D7049E" w:rsidP="00266874">
                                <w:pPr>
                                  <w:contextualSpacing/>
                                </w:pPr>
                                <w:r>
                                  <w:t>Model Generation</w:t>
                                </w:r>
                              </w:p>
                              <w:p w14:paraId="22A75239" w14:textId="77777777" w:rsidR="00D7049E" w:rsidRDefault="00D7049E"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149DA" w14:textId="77777777" w:rsidR="00D7049E" w:rsidRDefault="00D7049E" w:rsidP="00266874">
                                <w:pPr>
                                  <w:spacing w:line="257" w:lineRule="auto"/>
                                  <w:contextualSpacing/>
                                  <w:rPr>
                                    <w:rFonts w:eastAsia="Calibri"/>
                                  </w:rPr>
                                </w:pPr>
                                <w:r>
                                  <w:rPr>
                                    <w:rFonts w:eastAsia="Calibri"/>
                                  </w:rPr>
                                  <w:t xml:space="preserve">Conversion to </w:t>
                                </w:r>
                              </w:p>
                              <w:p w14:paraId="5BEB35A4" w14:textId="77777777" w:rsidR="00D7049E" w:rsidRDefault="00D7049E" w:rsidP="00266874">
                                <w:pPr>
                                  <w:spacing w:line="257" w:lineRule="auto"/>
                                  <w:contextualSpacing/>
                                  <w:rPr>
                                    <w:rFonts w:eastAsia="Calibri"/>
                                  </w:rPr>
                                </w:pPr>
                                <w:proofErr w:type="spellStart"/>
                                <w:r>
                                  <w:rPr>
                                    <w:rFonts w:eastAsia="Calibri"/>
                                  </w:rPr>
                                  <w:t>Pointcloud</w:t>
                                </w:r>
                                <w:proofErr w:type="spellEnd"/>
                              </w:p>
                              <w:p w14:paraId="6975C1BF" w14:textId="77777777" w:rsidR="00D7049E" w:rsidRDefault="00D7049E"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6ED71000" w14:textId="77777777" w:rsidR="00D7049E" w:rsidRDefault="00D7049E"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886B" w14:textId="77777777" w:rsidR="00D7049E" w:rsidRDefault="00D7049E" w:rsidP="00266874">
                                <w:pPr>
                                  <w:spacing w:line="257" w:lineRule="auto"/>
                                  <w:contextualSpacing/>
                                  <w:rPr>
                                    <w:rFonts w:eastAsia="Calibri"/>
                                  </w:rPr>
                                </w:pPr>
                                <w:r>
                                  <w:rPr>
                                    <w:rFonts w:eastAsia="Calibri"/>
                                  </w:rPr>
                                  <w:t xml:space="preserve">Collection of </w:t>
                                </w:r>
                              </w:p>
                              <w:p w14:paraId="3DFD313C" w14:textId="77777777" w:rsidR="00D7049E" w:rsidRDefault="00D7049E" w:rsidP="00266874">
                                <w:pPr>
                                  <w:spacing w:line="257" w:lineRule="auto"/>
                                  <w:contextualSpacing/>
                                  <w:rPr>
                                    <w:rFonts w:eastAsia="Calibri"/>
                                  </w:rPr>
                                </w:pPr>
                                <w:r>
                                  <w:rPr>
                                    <w:rFonts w:eastAsia="Calibri"/>
                                  </w:rPr>
                                  <w:t>2D LiDAR Scans</w:t>
                                </w:r>
                              </w:p>
                              <w:p w14:paraId="3556A5C3" w14:textId="77777777" w:rsidR="00D7049E" w:rsidRDefault="00D7049E" w:rsidP="00266874">
                                <w:pPr>
                                  <w:spacing w:line="256" w:lineRule="auto"/>
                                  <w:rPr>
                                    <w:rFonts w:eastAsia="Calibri"/>
                                  </w:rPr>
                                </w:pPr>
                              </w:p>
                              <w:p w14:paraId="582207F3" w14:textId="77777777" w:rsidR="00D7049E" w:rsidRDefault="00D7049E"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198F" w14:textId="77777777" w:rsidR="00D7049E" w:rsidRDefault="00D7049E" w:rsidP="00266874">
                                <w:pPr>
                                  <w:spacing w:line="257" w:lineRule="auto"/>
                                  <w:contextualSpacing/>
                                  <w:rPr>
                                    <w:rFonts w:eastAsia="Calibri"/>
                                  </w:rPr>
                                </w:pPr>
                                <w:r>
                                  <w:rPr>
                                    <w:rFonts w:eastAsia="Calibri"/>
                                  </w:rPr>
                                  <w:t xml:space="preserve">Conversion to </w:t>
                                </w:r>
                              </w:p>
                              <w:p w14:paraId="5A2445C9" w14:textId="77777777" w:rsidR="00D7049E" w:rsidRDefault="00D7049E" w:rsidP="00266874">
                                <w:pPr>
                                  <w:spacing w:line="257" w:lineRule="auto"/>
                                  <w:contextualSpacing/>
                                  <w:rPr>
                                    <w:rFonts w:eastAsia="Calibri"/>
                                  </w:rPr>
                                </w:pPr>
                                <w:proofErr w:type="spellStart"/>
                                <w:r>
                                  <w:rPr>
                                    <w:rFonts w:eastAsia="Calibri"/>
                                  </w:rPr>
                                  <w:t>Pointcloud</w:t>
                                </w:r>
                                <w:proofErr w:type="spellEnd"/>
                              </w:p>
                              <w:p w14:paraId="3C960AC2" w14:textId="77777777" w:rsidR="00D7049E" w:rsidRDefault="00D7049E"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0F54" w14:textId="77777777" w:rsidR="00D7049E" w:rsidRDefault="00D7049E"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32C1C096" w14:textId="77777777" w:rsidR="00D7049E" w:rsidRDefault="00D7049E"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D5ACD" w14:textId="77777777" w:rsidR="00D7049E" w:rsidRDefault="00D7049E" w:rsidP="00266874">
                                <w:pPr>
                                  <w:spacing w:line="252" w:lineRule="auto"/>
                                  <w:contextualSpacing/>
                                  <w:rPr>
                                    <w:rFonts w:eastAsia="Calibri"/>
                                  </w:rPr>
                                </w:pPr>
                                <w:r>
                                  <w:rPr>
                                    <w:rFonts w:eastAsia="Calibri"/>
                                  </w:rPr>
                                  <w:t xml:space="preserve">Weld Seam </w:t>
                                </w:r>
                              </w:p>
                              <w:p w14:paraId="16915626" w14:textId="77777777" w:rsidR="00D7049E" w:rsidRDefault="00D7049E"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A16B" w14:textId="77777777" w:rsidR="00D7049E" w:rsidRDefault="00D7049E" w:rsidP="00266874">
                                <w:pPr>
                                  <w:spacing w:line="252" w:lineRule="auto"/>
                                  <w:contextualSpacing/>
                                  <w:rPr>
                                    <w:rFonts w:eastAsia="Calibri"/>
                                  </w:rPr>
                                </w:pPr>
                                <w:r>
                                  <w:rPr>
                                    <w:rFonts w:eastAsia="Calibri"/>
                                  </w:rPr>
                                  <w:t>Joint Velocity</w:t>
                                </w:r>
                              </w:p>
                              <w:p w14:paraId="5AF17DD4" w14:textId="77777777" w:rsidR="00D7049E" w:rsidRDefault="00D7049E"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48823BBE" w14:textId="77777777" w:rsidR="00D7049E" w:rsidRDefault="00D7049E"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94F50" w14:textId="77777777" w:rsidR="00D7049E" w:rsidRDefault="00D7049E"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D7049E" w:rsidRDefault="00D7049E" w:rsidP="00266874">
                                <w:pPr>
                                  <w:spacing w:line="257" w:lineRule="auto"/>
                                  <w:contextualSpacing/>
                                  <w:rPr>
                                    <w:rFonts w:eastAsia="Calibri"/>
                                  </w:rPr>
                                </w:pPr>
                                <w:r>
                                  <w:rPr>
                                    <w:rFonts w:eastAsia="Calibri"/>
                                  </w:rPr>
                                  <w:t>Filtering</w:t>
                                </w:r>
                              </w:p>
                              <w:p w14:paraId="2326A385" w14:textId="77777777" w:rsidR="00D7049E" w:rsidRDefault="00D7049E"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E1FE" w14:textId="77777777" w:rsidR="00D7049E" w:rsidRDefault="00D7049E" w:rsidP="00266874">
                                <w:pPr>
                                  <w:spacing w:line="254" w:lineRule="auto"/>
                                  <w:contextualSpacing/>
                                  <w:rPr>
                                    <w:rFonts w:eastAsia="Calibri"/>
                                  </w:rPr>
                                </w:pPr>
                                <w:r>
                                  <w:rPr>
                                    <w:rFonts w:eastAsia="Calibri"/>
                                  </w:rPr>
                                  <w:t xml:space="preserve">RANSAC </w:t>
                                </w:r>
                              </w:p>
                              <w:p w14:paraId="2E11C383" w14:textId="77777777" w:rsidR="00D7049E" w:rsidRDefault="00D7049E" w:rsidP="00266874">
                                <w:pPr>
                                  <w:spacing w:line="254" w:lineRule="auto"/>
                                  <w:contextualSpacing/>
                                  <w:rPr>
                                    <w:rFonts w:eastAsia="Calibri"/>
                                  </w:rPr>
                                </w:pPr>
                                <w:r>
                                  <w:rPr>
                                    <w:rFonts w:eastAsia="Calibri"/>
                                  </w:rPr>
                                  <w:t>Segmentation</w:t>
                                </w:r>
                              </w:p>
                              <w:p w14:paraId="7A864457" w14:textId="77777777" w:rsidR="00D7049E" w:rsidRDefault="00D7049E"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7A15E" w14:textId="77777777" w:rsidR="00D7049E" w:rsidRDefault="00D7049E" w:rsidP="00266874">
                                <w:pPr>
                                  <w:spacing w:line="252" w:lineRule="auto"/>
                                  <w:contextualSpacing/>
                                  <w:rPr>
                                    <w:rFonts w:eastAsia="Calibri"/>
                                  </w:rPr>
                                </w:pPr>
                                <w:r>
                                  <w:rPr>
                                    <w:rFonts w:eastAsia="Calibri"/>
                                  </w:rPr>
                                  <w:t xml:space="preserve">ICP </w:t>
                                </w:r>
                              </w:p>
                              <w:p w14:paraId="065686EB" w14:textId="77777777" w:rsidR="00D7049E" w:rsidRDefault="00D7049E" w:rsidP="00266874">
                                <w:pPr>
                                  <w:spacing w:line="252" w:lineRule="auto"/>
                                  <w:contextualSpacing/>
                                  <w:rPr>
                                    <w:rFonts w:eastAsia="Calibri"/>
                                  </w:rPr>
                                </w:pPr>
                                <w:r>
                                  <w:rPr>
                                    <w:rFonts w:eastAsia="Calibri"/>
                                  </w:rPr>
                                  <w:t>Registration</w:t>
                                </w:r>
                              </w:p>
                              <w:p w14:paraId="40828AD6" w14:textId="77777777" w:rsidR="00D7049E" w:rsidRDefault="00D7049E"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02A12" w14:textId="77777777" w:rsidR="00D7049E" w:rsidRDefault="00D7049E"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07F188F6" w14:textId="77777777" w:rsidR="00D7049E" w:rsidRPr="008D7E14" w:rsidRDefault="00D7049E"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D7049E" w:rsidRDefault="00D7049E"/>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25472;mso-position-horizontal-relative:page;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587424B0" w14:textId="77777777" w:rsidR="00D7049E" w:rsidRDefault="00D7049E"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1E42EAF8" w14:textId="77777777" w:rsidR="00D7049E" w:rsidRDefault="00D7049E" w:rsidP="00266874">
                          <w:pPr>
                            <w:contextualSpacing/>
                          </w:pPr>
                          <w:r>
                            <w:t xml:space="preserve">Workpiece CAD </w:t>
                          </w:r>
                        </w:p>
                        <w:p w14:paraId="083CE199" w14:textId="77777777" w:rsidR="00D7049E" w:rsidRDefault="00D7049E" w:rsidP="00266874">
                          <w:pPr>
                            <w:contextualSpacing/>
                          </w:pPr>
                          <w:r>
                            <w:t>Model Generation</w:t>
                          </w:r>
                        </w:p>
                        <w:p w14:paraId="22A75239" w14:textId="77777777" w:rsidR="00D7049E" w:rsidRDefault="00D7049E"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763149DA" w14:textId="77777777" w:rsidR="00D7049E" w:rsidRDefault="00D7049E" w:rsidP="00266874">
                          <w:pPr>
                            <w:spacing w:line="257" w:lineRule="auto"/>
                            <w:contextualSpacing/>
                            <w:rPr>
                              <w:rFonts w:eastAsia="Calibri"/>
                            </w:rPr>
                          </w:pPr>
                          <w:r>
                            <w:rPr>
                              <w:rFonts w:eastAsia="Calibri"/>
                            </w:rPr>
                            <w:t xml:space="preserve">Conversion to </w:t>
                          </w:r>
                        </w:p>
                        <w:p w14:paraId="5BEB35A4" w14:textId="77777777" w:rsidR="00D7049E" w:rsidRDefault="00D7049E" w:rsidP="00266874">
                          <w:pPr>
                            <w:spacing w:line="257" w:lineRule="auto"/>
                            <w:contextualSpacing/>
                            <w:rPr>
                              <w:rFonts w:eastAsia="Calibri"/>
                            </w:rPr>
                          </w:pPr>
                          <w:proofErr w:type="spellStart"/>
                          <w:r>
                            <w:rPr>
                              <w:rFonts w:eastAsia="Calibri"/>
                            </w:rPr>
                            <w:t>Pointcloud</w:t>
                          </w:r>
                          <w:proofErr w:type="spellEnd"/>
                        </w:p>
                        <w:p w14:paraId="6975C1BF" w14:textId="77777777" w:rsidR="00D7049E" w:rsidRDefault="00D7049E"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6ED71000" w14:textId="77777777" w:rsidR="00D7049E" w:rsidRDefault="00D7049E"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28B886B" w14:textId="77777777" w:rsidR="00D7049E" w:rsidRDefault="00D7049E" w:rsidP="00266874">
                          <w:pPr>
                            <w:spacing w:line="257" w:lineRule="auto"/>
                            <w:contextualSpacing/>
                            <w:rPr>
                              <w:rFonts w:eastAsia="Calibri"/>
                            </w:rPr>
                          </w:pPr>
                          <w:r>
                            <w:rPr>
                              <w:rFonts w:eastAsia="Calibri"/>
                            </w:rPr>
                            <w:t xml:space="preserve">Collection of </w:t>
                          </w:r>
                        </w:p>
                        <w:p w14:paraId="3DFD313C" w14:textId="77777777" w:rsidR="00D7049E" w:rsidRDefault="00D7049E" w:rsidP="00266874">
                          <w:pPr>
                            <w:spacing w:line="257" w:lineRule="auto"/>
                            <w:contextualSpacing/>
                            <w:rPr>
                              <w:rFonts w:eastAsia="Calibri"/>
                            </w:rPr>
                          </w:pPr>
                          <w:r>
                            <w:rPr>
                              <w:rFonts w:eastAsia="Calibri"/>
                            </w:rPr>
                            <w:t>2D LiDAR Scans</w:t>
                          </w:r>
                        </w:p>
                        <w:p w14:paraId="3556A5C3" w14:textId="77777777" w:rsidR="00D7049E" w:rsidRDefault="00D7049E" w:rsidP="00266874">
                          <w:pPr>
                            <w:spacing w:line="256" w:lineRule="auto"/>
                            <w:rPr>
                              <w:rFonts w:eastAsia="Calibri"/>
                            </w:rPr>
                          </w:pPr>
                        </w:p>
                        <w:p w14:paraId="582207F3" w14:textId="77777777" w:rsidR="00D7049E" w:rsidRDefault="00D7049E"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0E1F198F" w14:textId="77777777" w:rsidR="00D7049E" w:rsidRDefault="00D7049E" w:rsidP="00266874">
                          <w:pPr>
                            <w:spacing w:line="257" w:lineRule="auto"/>
                            <w:contextualSpacing/>
                            <w:rPr>
                              <w:rFonts w:eastAsia="Calibri"/>
                            </w:rPr>
                          </w:pPr>
                          <w:r>
                            <w:rPr>
                              <w:rFonts w:eastAsia="Calibri"/>
                            </w:rPr>
                            <w:t xml:space="preserve">Conversion to </w:t>
                          </w:r>
                        </w:p>
                        <w:p w14:paraId="5A2445C9" w14:textId="77777777" w:rsidR="00D7049E" w:rsidRDefault="00D7049E" w:rsidP="00266874">
                          <w:pPr>
                            <w:spacing w:line="257" w:lineRule="auto"/>
                            <w:contextualSpacing/>
                            <w:rPr>
                              <w:rFonts w:eastAsia="Calibri"/>
                            </w:rPr>
                          </w:pPr>
                          <w:proofErr w:type="spellStart"/>
                          <w:r>
                            <w:rPr>
                              <w:rFonts w:eastAsia="Calibri"/>
                            </w:rPr>
                            <w:t>Pointcloud</w:t>
                          </w:r>
                          <w:proofErr w:type="spellEnd"/>
                        </w:p>
                        <w:p w14:paraId="3C960AC2" w14:textId="77777777" w:rsidR="00D7049E" w:rsidRDefault="00D7049E"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4B70F54" w14:textId="77777777" w:rsidR="00D7049E" w:rsidRDefault="00D7049E"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2C1C096" w14:textId="77777777" w:rsidR="00D7049E" w:rsidRDefault="00D7049E"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54FD5ACD" w14:textId="77777777" w:rsidR="00D7049E" w:rsidRDefault="00D7049E" w:rsidP="00266874">
                          <w:pPr>
                            <w:spacing w:line="252" w:lineRule="auto"/>
                            <w:contextualSpacing/>
                            <w:rPr>
                              <w:rFonts w:eastAsia="Calibri"/>
                            </w:rPr>
                          </w:pPr>
                          <w:r>
                            <w:rPr>
                              <w:rFonts w:eastAsia="Calibri"/>
                            </w:rPr>
                            <w:t xml:space="preserve">Weld Seam </w:t>
                          </w:r>
                        </w:p>
                        <w:p w14:paraId="16915626" w14:textId="77777777" w:rsidR="00D7049E" w:rsidRDefault="00D7049E"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6344A16B" w14:textId="77777777" w:rsidR="00D7049E" w:rsidRDefault="00D7049E" w:rsidP="00266874">
                          <w:pPr>
                            <w:spacing w:line="252" w:lineRule="auto"/>
                            <w:contextualSpacing/>
                            <w:rPr>
                              <w:rFonts w:eastAsia="Calibri"/>
                            </w:rPr>
                          </w:pPr>
                          <w:r>
                            <w:rPr>
                              <w:rFonts w:eastAsia="Calibri"/>
                            </w:rPr>
                            <w:t>Joint Velocity</w:t>
                          </w:r>
                        </w:p>
                        <w:p w14:paraId="5AF17DD4" w14:textId="77777777" w:rsidR="00D7049E" w:rsidRDefault="00D7049E"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8823BBE" w14:textId="77777777" w:rsidR="00D7049E" w:rsidRDefault="00D7049E"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36994F50" w14:textId="77777777" w:rsidR="00D7049E" w:rsidRDefault="00D7049E"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D7049E" w:rsidRDefault="00D7049E" w:rsidP="00266874">
                          <w:pPr>
                            <w:spacing w:line="257" w:lineRule="auto"/>
                            <w:contextualSpacing/>
                            <w:rPr>
                              <w:rFonts w:eastAsia="Calibri"/>
                            </w:rPr>
                          </w:pPr>
                          <w:r>
                            <w:rPr>
                              <w:rFonts w:eastAsia="Calibri"/>
                            </w:rPr>
                            <w:t>Filtering</w:t>
                          </w:r>
                        </w:p>
                        <w:p w14:paraId="2326A385" w14:textId="77777777" w:rsidR="00D7049E" w:rsidRDefault="00D7049E"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53E1FE" w14:textId="77777777" w:rsidR="00D7049E" w:rsidRDefault="00D7049E" w:rsidP="00266874">
                          <w:pPr>
                            <w:spacing w:line="254" w:lineRule="auto"/>
                            <w:contextualSpacing/>
                            <w:rPr>
                              <w:rFonts w:eastAsia="Calibri"/>
                            </w:rPr>
                          </w:pPr>
                          <w:r>
                            <w:rPr>
                              <w:rFonts w:eastAsia="Calibri"/>
                            </w:rPr>
                            <w:t xml:space="preserve">RANSAC </w:t>
                          </w:r>
                        </w:p>
                        <w:p w14:paraId="2E11C383" w14:textId="77777777" w:rsidR="00D7049E" w:rsidRDefault="00D7049E" w:rsidP="00266874">
                          <w:pPr>
                            <w:spacing w:line="254" w:lineRule="auto"/>
                            <w:contextualSpacing/>
                            <w:rPr>
                              <w:rFonts w:eastAsia="Calibri"/>
                            </w:rPr>
                          </w:pPr>
                          <w:r>
                            <w:rPr>
                              <w:rFonts w:eastAsia="Calibri"/>
                            </w:rPr>
                            <w:t>Segmentation</w:t>
                          </w:r>
                        </w:p>
                        <w:p w14:paraId="7A864457" w14:textId="77777777" w:rsidR="00D7049E" w:rsidRDefault="00D7049E"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57D7A15E" w14:textId="77777777" w:rsidR="00D7049E" w:rsidRDefault="00D7049E" w:rsidP="00266874">
                          <w:pPr>
                            <w:spacing w:line="252" w:lineRule="auto"/>
                            <w:contextualSpacing/>
                            <w:rPr>
                              <w:rFonts w:eastAsia="Calibri"/>
                            </w:rPr>
                          </w:pPr>
                          <w:r>
                            <w:rPr>
                              <w:rFonts w:eastAsia="Calibri"/>
                            </w:rPr>
                            <w:t xml:space="preserve">ICP </w:t>
                          </w:r>
                        </w:p>
                        <w:p w14:paraId="065686EB" w14:textId="77777777" w:rsidR="00D7049E" w:rsidRDefault="00D7049E" w:rsidP="00266874">
                          <w:pPr>
                            <w:spacing w:line="252" w:lineRule="auto"/>
                            <w:contextualSpacing/>
                            <w:rPr>
                              <w:rFonts w:eastAsia="Calibri"/>
                            </w:rPr>
                          </w:pPr>
                          <w:r>
                            <w:rPr>
                              <w:rFonts w:eastAsia="Calibri"/>
                            </w:rPr>
                            <w:t>Registration</w:t>
                          </w:r>
                        </w:p>
                        <w:p w14:paraId="40828AD6" w14:textId="77777777" w:rsidR="00D7049E" w:rsidRDefault="00D7049E"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E402A12" w14:textId="77777777" w:rsidR="00D7049E" w:rsidRDefault="00D7049E"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07F188F6" w14:textId="77777777" w:rsidR="00D7049E" w:rsidRPr="008D7E14" w:rsidRDefault="00D7049E"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D7049E" w:rsidRDefault="00D7049E"/>
                    </w:txbxContent>
                  </v:textbox>
                </v:shape>
                <w10:wrap type="topAndBottom" anchorx="page"/>
              </v:group>
            </w:pict>
          </mc:Fallback>
        </mc:AlternateContent>
      </w:r>
    </w:p>
    <w:p w14:paraId="6085A684" w14:textId="77777777" w:rsidR="00FC6874" w:rsidRDefault="00FC6874" w:rsidP="00FC6874">
      <w:pPr>
        <w:pStyle w:val="BodyTextIndent"/>
        <w:ind w:left="360" w:firstLine="0"/>
        <w:rPr>
          <w:rFonts w:ascii="Arial" w:hAnsi="Arial" w:cs="Arial"/>
          <w:b/>
          <w:kern w:val="0"/>
        </w:rPr>
      </w:pPr>
    </w:p>
    <w:p w14:paraId="0251F20B" w14:textId="77777777" w:rsidR="00573E6D" w:rsidRDefault="00573E6D" w:rsidP="00FC6874">
      <w:pPr>
        <w:pStyle w:val="BodyTextIndent"/>
        <w:ind w:left="360" w:firstLine="0"/>
        <w:rPr>
          <w:rFonts w:ascii="Arial" w:hAnsi="Arial" w:cs="Arial"/>
          <w:b/>
          <w:kern w:val="0"/>
        </w:rPr>
      </w:pPr>
    </w:p>
    <w:p w14:paraId="1CBF4C8A" w14:textId="77777777" w:rsidR="00F42747" w:rsidRDefault="00F42747" w:rsidP="00FC6874">
      <w:pPr>
        <w:pStyle w:val="BodyTextIndent"/>
        <w:ind w:left="360" w:firstLine="0"/>
        <w:rPr>
          <w:rFonts w:ascii="Arial" w:hAnsi="Arial" w:cs="Arial"/>
          <w:b/>
          <w:kern w:val="0"/>
        </w:rPr>
      </w:pPr>
    </w:p>
    <w:p w14:paraId="71E81AFB" w14:textId="77777777" w:rsidR="00F42747" w:rsidRDefault="00F42747" w:rsidP="00E20F57">
      <w:pPr>
        <w:pStyle w:val="BodyTextIndent"/>
        <w:ind w:firstLine="0"/>
        <w:rPr>
          <w:rFonts w:ascii="Arial" w:hAnsi="Arial" w:cs="Arial"/>
          <w:b/>
          <w:kern w:val="0"/>
        </w:rPr>
      </w:pPr>
    </w:p>
    <w:p w14:paraId="705FFFA6" w14:textId="77777777" w:rsidR="00FA6637" w:rsidRDefault="00FA6637" w:rsidP="00E20F57">
      <w:pPr>
        <w:pStyle w:val="BodyTextIndent"/>
        <w:ind w:firstLine="0"/>
        <w:rPr>
          <w:rFonts w:ascii="Arial" w:hAnsi="Arial" w:cs="Arial"/>
          <w:b/>
          <w:kern w:val="0"/>
        </w:rPr>
      </w:pPr>
    </w:p>
    <w:p w14:paraId="2DDF75DF" w14:textId="77777777" w:rsidR="00FA6637" w:rsidRDefault="00FA6637" w:rsidP="00E20F57">
      <w:pPr>
        <w:pStyle w:val="BodyTextIndent"/>
        <w:ind w:firstLine="0"/>
        <w:rPr>
          <w:rFonts w:ascii="Arial" w:hAnsi="Arial" w:cs="Arial"/>
          <w:b/>
          <w:kern w:val="0"/>
        </w:rPr>
      </w:pPr>
    </w:p>
    <w:p w14:paraId="70B9BB82" w14:textId="77777777" w:rsidR="00FA6637" w:rsidRDefault="00FA6637" w:rsidP="00E20F57">
      <w:pPr>
        <w:pStyle w:val="BodyTextIndent"/>
        <w:ind w:firstLine="0"/>
        <w:rPr>
          <w:rFonts w:ascii="Arial" w:hAnsi="Arial" w:cs="Arial"/>
          <w:b/>
          <w:kern w:val="0"/>
        </w:rPr>
      </w:pPr>
    </w:p>
    <w:p w14:paraId="205B5FB7" w14:textId="77777777" w:rsidR="00E20F57" w:rsidRDefault="00E20F57" w:rsidP="00E20F57">
      <w:pPr>
        <w:pStyle w:val="BodyTextIndent"/>
        <w:ind w:firstLine="0"/>
        <w:rPr>
          <w:rFonts w:ascii="Arial" w:hAnsi="Arial" w:cs="Arial"/>
          <w:b/>
          <w:kern w:val="0"/>
        </w:rPr>
      </w:pPr>
    </w:p>
    <w:p w14:paraId="6C73C220" w14:textId="77777777" w:rsidR="00FA6637" w:rsidRPr="00FA6637" w:rsidRDefault="00853B10" w:rsidP="00FA6637">
      <w:pPr>
        <w:pStyle w:val="BodyTextIndent"/>
        <w:numPr>
          <w:ilvl w:val="0"/>
          <w:numId w:val="3"/>
        </w:numPr>
        <w:ind w:left="360"/>
        <w:rPr>
          <w:rFonts w:ascii="Arial" w:hAnsi="Arial" w:cs="Arial"/>
          <w:b/>
          <w:kern w:val="0"/>
        </w:rPr>
      </w:pPr>
      <w:r>
        <w:rPr>
          <w:rFonts w:ascii="Arial" w:hAnsi="Arial" w:cs="Arial"/>
          <w:b/>
          <w:kern w:val="0"/>
        </w:rPr>
        <w:lastRenderedPageBreak/>
        <w:t>Automated Weld Path Generation Approach</w:t>
      </w:r>
    </w:p>
    <w:p w14:paraId="2FEB2CE1" w14:textId="77777777" w:rsidR="00215ACB" w:rsidRDefault="00215ACB" w:rsidP="00215ACB">
      <w:pPr>
        <w:pStyle w:val="BodyTextIndent"/>
        <w:ind w:left="360" w:firstLine="0"/>
        <w:rPr>
          <w:rFonts w:ascii="Arial" w:hAnsi="Arial" w:cs="Arial"/>
          <w:b/>
          <w:kern w:val="0"/>
        </w:rPr>
      </w:pPr>
    </w:p>
    <w:p w14:paraId="6C2572E7" w14:textId="77777777" w:rsidR="00D479E6" w:rsidRDefault="00DB11F1" w:rsidP="00D2417D">
      <w:pPr>
        <w:pStyle w:val="BodyTextIndent"/>
        <w:numPr>
          <w:ilvl w:val="1"/>
          <w:numId w:val="3"/>
        </w:numPr>
        <w:rPr>
          <w:rFonts w:ascii="Arial" w:hAnsi="Arial" w:cs="Arial"/>
          <w:b/>
          <w:bCs/>
          <w:kern w:val="0"/>
        </w:rPr>
      </w:pPr>
      <w:r>
        <w:rPr>
          <w:noProof/>
        </w:rPr>
        <mc:AlternateContent>
          <mc:Choice Requires="wpc">
            <w:drawing>
              <wp:anchor distT="0" distB="0" distL="114300" distR="114300" simplePos="0" relativeHeight="251709440" behindDoc="0" locked="0" layoutInCell="1" allowOverlap="1" wp14:anchorId="0CD8B3F1" wp14:editId="44F89401">
                <wp:simplePos x="0" y="0"/>
                <wp:positionH relativeFrom="margin">
                  <wp:posOffset>3606251</wp:posOffset>
                </wp:positionH>
                <wp:positionV relativeFrom="paragraph">
                  <wp:posOffset>7358</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5466D71F" w14:textId="77777777" w:rsidR="00D7049E" w:rsidRDefault="00D7049E"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241CE3A8" w14:textId="77777777" w:rsidR="00D7049E" w:rsidRDefault="00D7049E"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346C16B2" w14:textId="77777777" w:rsidR="00D7049E" w:rsidRDefault="00D7049E"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6C16FBDD" w14:textId="77777777" w:rsidR="00D7049E" w:rsidRDefault="00D7049E"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283.95pt;margin-top:.6pt;width:269.1pt;height:498pt;z-index:251709440;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rsidR="00D7049E" w:rsidRDefault="00D7049E"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rsidR="00D7049E" w:rsidRDefault="00D7049E"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rsidR="00D7049E" w:rsidRDefault="00D7049E"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rsidR="00D7049E" w:rsidRDefault="00D7049E"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r w:rsidR="00D479E6">
        <w:rPr>
          <w:rFonts w:ascii="Arial" w:hAnsi="Arial" w:cs="Arial"/>
          <w:b/>
          <w:bCs/>
          <w:kern w:val="0"/>
        </w:rPr>
        <w:t>Model Preparation Stage</w:t>
      </w:r>
    </w:p>
    <w:p w14:paraId="48C93B5B" w14:textId="77777777" w:rsidR="00D479E6" w:rsidRDefault="00D479E6" w:rsidP="00D479E6">
      <w:pPr>
        <w:pStyle w:val="BodyTextIndent"/>
        <w:ind w:firstLine="0"/>
        <w:rPr>
          <w:rFonts w:ascii="Arial" w:hAnsi="Arial" w:cs="Arial"/>
          <w:b/>
          <w:bCs/>
          <w:kern w:val="0"/>
        </w:rPr>
      </w:pPr>
    </w:p>
    <w:p w14:paraId="6AF6E574" w14:textId="77777777" w:rsidR="00FA6637" w:rsidRPr="00484AE1" w:rsidRDefault="00215ACB" w:rsidP="00FA6637">
      <w:pPr>
        <w:pStyle w:val="BodyTextIndent"/>
        <w:ind w:firstLine="0"/>
        <w:rPr>
          <w:rFonts w:ascii="Arial" w:hAnsi="Arial" w:cs="Arial"/>
          <w:b/>
          <w:bCs/>
          <w:kern w:val="0"/>
        </w:rPr>
      </w:pPr>
      <w:r w:rsidRPr="00D479E6">
        <w:rPr>
          <w:b/>
          <w:bCs/>
        </w:rPr>
        <w:t xml:space="preserve">Filtering </w:t>
      </w:r>
      <w:r w:rsidR="00853B10" w:rsidRPr="00D479E6">
        <w:rPr>
          <w:b/>
          <w:bCs/>
        </w:rPr>
        <w:t>with</w:t>
      </w:r>
      <w:r w:rsidRPr="00D479E6">
        <w:rPr>
          <w:b/>
          <w:bCs/>
        </w:rPr>
        <w:t xml:space="preserve"> </w:t>
      </w:r>
      <w:proofErr w:type="spellStart"/>
      <w:r w:rsidR="00853B10" w:rsidRPr="00D479E6">
        <w:rPr>
          <w:b/>
          <w:bCs/>
        </w:rPr>
        <w:t>PassThrough</w:t>
      </w:r>
      <w:proofErr w:type="spellEnd"/>
      <w:r w:rsidR="00853B10" w:rsidRPr="00D479E6">
        <w:rPr>
          <w:b/>
          <w:bCs/>
        </w:rPr>
        <w:t xml:space="preserve"> </w:t>
      </w:r>
      <w:r w:rsidRPr="00D479E6">
        <w:rPr>
          <w:b/>
          <w:bCs/>
        </w:rPr>
        <w:t>and Voxel</w:t>
      </w:r>
      <w:r w:rsidR="00FA6637" w:rsidRPr="00D479E6">
        <w:rPr>
          <w:b/>
          <w:bCs/>
        </w:rPr>
        <w:t xml:space="preserve"> </w:t>
      </w:r>
      <w:r w:rsidR="00FA6637">
        <w:rPr>
          <w:b/>
          <w:bCs/>
        </w:rPr>
        <w:t xml:space="preserve"> </w:t>
      </w:r>
    </w:p>
    <w:p w14:paraId="1CCD735A" w14:textId="77777777" w:rsidR="00F220D1" w:rsidRDefault="00F220D1" w:rsidP="00FA6637">
      <w:pPr>
        <w:pStyle w:val="BodyTextIndent"/>
        <w:ind w:firstLine="0"/>
        <w:rPr>
          <w:rFonts w:ascii="Arial" w:hAnsi="Arial" w:cs="Arial"/>
          <w:kern w:val="0"/>
        </w:rPr>
      </w:pPr>
    </w:p>
    <w:p w14:paraId="10CEFFDE" w14:textId="77777777" w:rsidR="00F220D1" w:rsidRDefault="00121A08" w:rsidP="00F220D1">
      <w:pPr>
        <w:pStyle w:val="BodyTextIndent"/>
        <w:ind w:firstLine="0"/>
      </w:pPr>
      <w:r>
        <w:t xml:space="preserve">The reference </w:t>
      </w:r>
      <w:r w:rsidR="00F220D1">
        <w:t xml:space="preserve">point cloud </w:t>
      </w:r>
      <w:r>
        <w:t>R</w:t>
      </w:r>
      <w:r w:rsidR="00F220D1">
        <w:t xml:space="preserve">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oMath>
      <w:r w:rsidR="00F220D1">
        <w:t xml:space="preserve"> with </w:t>
      </w:r>
      <m:oMath>
        <m:r>
          <w:rPr>
            <w:rFonts w:ascii="Cambria Math" w:hAnsi="Cambria Math"/>
          </w:rPr>
          <m:t>n</m:t>
        </m:r>
      </m:oMath>
      <w:r w:rsidR="00F220D1">
        <w:t xml:space="preserve"> equal to the number of data points in the original </w:t>
      </w:r>
      <w:r w:rsidR="00484AE1">
        <w:t>3D scan</w:t>
      </w:r>
      <w:r>
        <w:t xml:space="preserve">, and the source </w:t>
      </w:r>
      <w:proofErr w:type="spellStart"/>
      <w:r>
        <w:t>pointcloud</w:t>
      </w:r>
      <w:proofErr w:type="spellEnd"/>
      <w:r>
        <w:t xml:space="preserve"> </w:t>
      </w:r>
      <w:r w:rsidR="002939E6">
        <w:t xml:space="preserve">S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rsidR="000D6949">
        <w:t xml:space="preserve">. </w:t>
      </w:r>
      <w:r w:rsidR="0026174E">
        <w:t>The cloud points</w:t>
      </w:r>
      <w:r w:rsidR="004B6ED7">
        <w:t xml:space="preserve"> </w:t>
      </w:r>
      <w:r w:rsidR="008E7010">
        <w:t xml:space="preserve">are defined as triplets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00962996">
        <w:t xml:space="preserve"> </w:t>
      </w:r>
      <w:r w:rsidR="006479D2">
        <w:t xml:space="preserve">and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rsidR="00B64436">
        <w:t xml:space="preserve"> </w:t>
      </w:r>
      <w:r w:rsidR="00962996">
        <w:t xml:space="preserve">with respect to a global origin fixed to the base of the robot. </w:t>
      </w:r>
    </w:p>
    <w:p w14:paraId="21D5445B" w14:textId="77777777" w:rsidR="005C2ADC" w:rsidRDefault="005C2ADC" w:rsidP="00F220D1">
      <w:pPr>
        <w:pStyle w:val="BodyTextIndent"/>
        <w:ind w:firstLine="0"/>
      </w:pPr>
    </w:p>
    <w:p w14:paraId="0DAC140E" w14:textId="77777777" w:rsidR="001B1460" w:rsidRDefault="00AF07AB" w:rsidP="00723AA4">
      <w:pPr>
        <w:pStyle w:val="BodyTextIndent"/>
        <w:ind w:firstLine="0"/>
        <w:rPr>
          <w:bCs/>
        </w:rPr>
      </w:pPr>
      <w:r>
        <w:t>Due to the nature of the LiDAR scanner</w:t>
      </w:r>
      <w:r w:rsidR="00365D52">
        <w:t>, the reference cloud typically contains</w:t>
      </w:r>
      <w:r w:rsidR="00B32727">
        <w:t xml:space="preserve"> a large number of</w:t>
      </w:r>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proofErr w:type="spellStart"/>
      <w:r w:rsidR="0057209F">
        <w:rPr>
          <w:bCs/>
        </w:rPr>
        <w:t>PassThrough</w:t>
      </w:r>
      <w:proofErr w:type="spellEnd"/>
      <w:r w:rsidR="0057209F">
        <w:rPr>
          <w:bCs/>
        </w:rPr>
        <w:t xml:space="preserve"> </w:t>
      </w:r>
      <w:r w:rsidR="00723AA4">
        <w:rPr>
          <w:bCs/>
        </w:rPr>
        <w:t>filter</w:t>
      </w:r>
      <w:r w:rsidR="0057209F">
        <w:rPr>
          <w:bCs/>
        </w:rPr>
        <w:t xml:space="preserve"> [33,</w:t>
      </w:r>
      <w:r w:rsidR="00491022">
        <w:rPr>
          <w:bCs/>
        </w:rPr>
        <w:t xml:space="preserve"> </w:t>
      </w:r>
      <w:r w:rsidR="0057209F">
        <w:rPr>
          <w:bCs/>
        </w:rPr>
        <w:t>PCL]</w:t>
      </w:r>
      <w:r w:rsidR="00723AA4">
        <w:rPr>
          <w:bCs/>
        </w:rPr>
        <w:t xml:space="preserve"> removes points </w:t>
      </w:r>
      <w:r w:rsidR="00552BC4">
        <w:rPr>
          <w:bCs/>
        </w:rPr>
        <w:t>outside 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w:t>
      </w:r>
      <w:proofErr w:type="spellStart"/>
      <w:r w:rsidR="00552BC4">
        <w:rPr>
          <w:bCs/>
        </w:rPr>
        <w:t>pointclouds</w:t>
      </w:r>
      <w:proofErr w:type="spellEnd"/>
      <w:r w:rsidR="00552BC4">
        <w:rPr>
          <w:bCs/>
        </w:rPr>
        <w:t>.</w:t>
      </w:r>
      <w:r w:rsidR="00830F9B">
        <w:rPr>
          <w:bCs/>
        </w:rPr>
        <w:t xml:space="preserve"> </w:t>
      </w:r>
    </w:p>
    <w:p w14:paraId="1D8A2206" w14:textId="77777777" w:rsidR="00397F39" w:rsidRPr="001B1460" w:rsidRDefault="001B1460" w:rsidP="00723AA4">
      <w:pPr>
        <w:pStyle w:val="BodyTextIndent"/>
        <w:ind w:firstLine="0"/>
        <w:rPr>
          <w:rFonts w:ascii="Cambria Math" w:hAnsi="Cambria Math"/>
          <w:i/>
        </w:rPr>
      </w:pPr>
      <w:r w:rsidRPr="001B1460">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oMath>
      </m:oMathPara>
    </w:p>
    <w:p w14:paraId="70A6D034" w14:textId="77777777" w:rsidR="001B1460" w:rsidRPr="001B1460" w:rsidRDefault="00D5068F" w:rsidP="00723AA4">
      <w:pPr>
        <w:pStyle w:val="BodyTextIndent"/>
        <w:ind w:firstLine="0"/>
        <w:rPr>
          <w:rFonts w:ascii="Cambria Math" w:hAnsi="Cambria Math"/>
          <w:i/>
        </w:rP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p w14:paraId="4ACB9F7F" w14:textId="77777777" w:rsidR="001B1460" w:rsidRPr="001B1460" w:rsidRDefault="00D5068F" w:rsidP="00723AA4">
      <w:pPr>
        <w:pStyle w:val="BodyTextIndent"/>
        <w:ind w:firstLine="0"/>
        <w:rPr>
          <w:rFonts w:ascii="Cambria Math" w:hAnsi="Cambria Math"/>
          <w:i/>
          <w:kern w:val="0"/>
        </w:rPr>
      </w:pPr>
      <m:oMathPara>
        <m:oMath>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max</m:t>
              </m:r>
            </m:sub>
          </m:sSub>
        </m:oMath>
      </m:oMathPara>
    </w:p>
    <w:p w14:paraId="54389F6F" w14:textId="77777777" w:rsidR="003D1C34" w:rsidRDefault="003D1C34" w:rsidP="00723AA4">
      <w:pPr>
        <w:pStyle w:val="BodyTextIndent"/>
        <w:ind w:firstLine="0"/>
        <w:rPr>
          <w:b/>
          <w:bCs/>
        </w:rPr>
      </w:pPr>
    </w:p>
    <w:p w14:paraId="1B494E87" w14:textId="77777777" w:rsidR="00830F9B" w:rsidRDefault="00830F9B" w:rsidP="00830F9B">
      <w:pPr>
        <w:pStyle w:val="BodyTextIndent"/>
        <w:ind w:firstLine="0"/>
        <w:rPr>
          <w:bCs/>
        </w:rPr>
      </w:pPr>
      <w:r>
        <w:rPr>
          <w:bCs/>
        </w:rPr>
        <w:t xml:space="preserve">The </w:t>
      </w:r>
      <w:proofErr w:type="spellStart"/>
      <w:r>
        <w:rPr>
          <w:bCs/>
        </w:rPr>
        <w:t>pointclouds</w:t>
      </w:r>
      <w:proofErr w:type="spellEnd"/>
      <w:r>
        <w:rPr>
          <w:bCs/>
        </w:rPr>
        <w:t xml:space="preserve"> S and R are restricted to the defined coordinate bounds resulting in a set of f</w:t>
      </w:r>
      <w:r w:rsidR="00A23082">
        <w:rPr>
          <w:bCs/>
        </w:rPr>
        <w:t xml:space="preserve">iltered clouds </w:t>
      </w:r>
      <m:oMath>
        <m:sSub>
          <m:sSubPr>
            <m:ctrlPr>
              <w:rPr>
                <w:rFonts w:ascii="Cambria Math" w:hAnsi="Cambria Math"/>
                <w:bCs/>
                <w:i/>
              </w:rPr>
            </m:ctrlPr>
          </m:sSubPr>
          <m:e>
            <m:r>
              <w:rPr>
                <w:rFonts w:ascii="Cambria Math" w:hAnsi="Cambria Math"/>
              </w:rPr>
              <m:t>S</m:t>
            </m:r>
          </m:e>
          <m:sub>
            <m:r>
              <w:rPr>
                <w:rFonts w:ascii="Cambria Math" w:hAnsi="Cambria Math"/>
              </w:rPr>
              <m:t xml:space="preserve">2 </m:t>
            </m:r>
          </m:sub>
        </m:sSub>
      </m:oMath>
      <w:r w:rsidR="00A23082">
        <w:rPr>
          <w:bCs/>
        </w:rPr>
        <w:t xml:space="preserve">and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sidR="0041331B">
        <w:rPr>
          <w:bCs/>
        </w:rPr>
        <w:t>.</w:t>
      </w:r>
      <w:r w:rsidR="004173B5">
        <w:rPr>
          <w:bCs/>
        </w:rPr>
        <w:t xml:space="preserve"> </w:t>
      </w:r>
    </w:p>
    <w:p w14:paraId="0240AD6E" w14:textId="77777777" w:rsidR="005B4B4B" w:rsidRDefault="005B4B4B" w:rsidP="00830F9B">
      <w:pPr>
        <w:pStyle w:val="BodyTextIndent"/>
        <w:ind w:firstLine="0"/>
        <w:rPr>
          <w:bCs/>
        </w:rPr>
      </w:pPr>
    </w:p>
    <w:p w14:paraId="0649F7CE" w14:textId="77777777" w:rsidR="000F6C9E" w:rsidRDefault="005B4B4B" w:rsidP="007B2841">
      <w:pPr>
        <w:pStyle w:val="BodyTextIndent"/>
        <w:ind w:firstLine="0"/>
        <w:rPr>
          <w:bCs/>
        </w:rPr>
      </w:pPr>
      <w:r>
        <w:rPr>
          <w:bCs/>
        </w:rPr>
        <w:t>The results</w:t>
      </w:r>
      <w:r w:rsidR="00592757">
        <w:rPr>
          <w:bCs/>
        </w:rPr>
        <w:t xml:space="preserve"> of the </w:t>
      </w:r>
      <w:proofErr w:type="spellStart"/>
      <w:r w:rsidR="00592757">
        <w:rPr>
          <w:bCs/>
        </w:rPr>
        <w:t>PassThrough</w:t>
      </w:r>
      <w:proofErr w:type="spellEnd"/>
      <w:r w:rsidR="00592757">
        <w:rPr>
          <w:bCs/>
        </w:rPr>
        <w:t xml:space="preserve"> filter may still contain a large number of redundant points, and voxel grid </w:t>
      </w:r>
      <w:r w:rsidR="00491022">
        <w:rPr>
          <w:bCs/>
        </w:rPr>
        <w:t xml:space="preserve">down </w:t>
      </w:r>
      <w:proofErr w:type="spellStart"/>
      <w:r w:rsidR="00491022">
        <w:rPr>
          <w:bCs/>
        </w:rPr>
        <w:t>samplin</w:t>
      </w:r>
      <w:proofErr w:type="spellEnd"/>
      <w:r w:rsidR="00491022">
        <w:rPr>
          <w:bCs/>
        </w:rPr>
        <w:t xml:space="preserve"> is used to reduce the number of points in the </w:t>
      </w:r>
      <w:r w:rsidR="006A73A4">
        <w:rPr>
          <w:bCs/>
        </w:rPr>
        <w:t xml:space="preserve">reference and source clouds. </w:t>
      </w:r>
      <w:r w:rsidR="000F6C9E">
        <w:rPr>
          <w:bCs/>
        </w:rPr>
        <w:t>The process is described in detail in [33</w:t>
      </w:r>
      <w:r w:rsidR="00036753">
        <w:rPr>
          <w:bCs/>
        </w:rPr>
        <w:t>,</w:t>
      </w:r>
      <w:r w:rsidR="0038182A">
        <w:rPr>
          <w:bCs/>
        </w:rPr>
        <w:t>27 from 33</w:t>
      </w:r>
      <w:r w:rsidR="000F6C9E">
        <w:rPr>
          <w:bCs/>
        </w:rPr>
        <w:t xml:space="preserve">] and shown below for convenience. </w:t>
      </w:r>
    </w:p>
    <w:p w14:paraId="5EB45F12" w14:textId="77777777" w:rsidR="007B2841"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48B02014" w14:textId="77777777" w:rsidR="008858C3" w:rsidRDefault="008858C3" w:rsidP="007B2841">
      <w:pPr>
        <w:pStyle w:val="BodyTextIndent"/>
        <w:ind w:firstLine="0"/>
        <w:rPr>
          <w:bCs/>
        </w:rPr>
      </w:pPr>
    </w:p>
    <w:p w14:paraId="27CB750F" w14:textId="77777777" w:rsidR="0038182A" w:rsidRDefault="0038182A" w:rsidP="007B2841">
      <w:pPr>
        <w:pStyle w:val="BodyTextIndent"/>
        <w:ind w:firstLine="0"/>
        <w:rPr>
          <w:bCs/>
        </w:rPr>
      </w:pPr>
      <w:r>
        <w:rPr>
          <w:bCs/>
        </w:rPr>
        <w:t>First</w:t>
      </w:r>
      <w:r w:rsidR="0081254F">
        <w:rPr>
          <w:bCs/>
        </w:rPr>
        <w:t>,</w:t>
      </w:r>
      <w:r>
        <w:rPr>
          <w:bCs/>
        </w:rPr>
        <w:t xml:space="preserve"> determine the maximum and minimum values </w:t>
      </w:r>
      <w:r w:rsidR="0060591C">
        <w:rPr>
          <w:bCs/>
        </w:rPr>
        <w:t xml:space="preserve">in all three coordinates of the input cloud. </w:t>
      </w:r>
      <w:r w:rsidR="0081254F">
        <w:rPr>
          <w:bCs/>
        </w:rPr>
        <w:t xml:space="preserve">Next calculate the </w:t>
      </w:r>
      <w:r w:rsidR="00F14051">
        <w:rPr>
          <w:bCs/>
        </w:rPr>
        <w:t xml:space="preserve">cloud length width and height based on the maximum </w:t>
      </w:r>
      <w:r w:rsidR="00CF77C8">
        <w:rPr>
          <w:bCs/>
        </w:rPr>
        <w:t>and minimum values.</w:t>
      </w:r>
    </w:p>
    <w:p w14:paraId="43569977" w14:textId="77777777" w:rsidR="00CF77C8" w:rsidRDefault="00CF77C8" w:rsidP="007B2841">
      <w:pPr>
        <w:pStyle w:val="BodyTextIndent"/>
        <w:ind w:firstLine="0"/>
        <w:rPr>
          <w:bCs/>
        </w:rPr>
      </w:pPr>
    </w:p>
    <w:p w14:paraId="6C4A3BFA" w14:textId="77777777" w:rsidR="00CF77C8" w:rsidRDefault="00D5068F"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m:oMathPara>
    </w:p>
    <w:p w14:paraId="0E9EC875" w14:textId="77777777" w:rsidR="0038182A" w:rsidRPr="00606D80" w:rsidRDefault="00D5068F"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m:oMathPara>
    </w:p>
    <w:p w14:paraId="002A656E" w14:textId="77777777" w:rsidR="00606D80" w:rsidRPr="00606D80" w:rsidRDefault="00D5068F"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m:oMathPara>
    </w:p>
    <w:p w14:paraId="10094118" w14:textId="77777777" w:rsidR="000F6C9E" w:rsidRDefault="000F6C9E" w:rsidP="007B2841">
      <w:pPr>
        <w:pStyle w:val="BodyTextIndent"/>
        <w:ind w:firstLine="0"/>
        <w:rPr>
          <w:bCs/>
        </w:rPr>
      </w:pPr>
    </w:p>
    <w:p w14:paraId="4E12F5B5" w14:textId="77777777" w:rsidR="008858C3" w:rsidRDefault="00956013" w:rsidP="007B2841">
      <w:pPr>
        <w:pStyle w:val="BodyTextIndent"/>
        <w:ind w:firstLine="0"/>
        <w:rPr>
          <w:bCs/>
        </w:rPr>
      </w:pPr>
      <w:r>
        <w:rPr>
          <w:bCs/>
        </w:rPr>
        <w:t>Define the voxel grid unit side length</w:t>
      </w:r>
      <w:r w:rsidR="00E05E63">
        <w:rPr>
          <w:bCs/>
        </w:rPr>
        <w:t xml:space="preserve"> </w:t>
      </w:r>
      <m:oMath>
        <m:r>
          <w:rPr>
            <w:rFonts w:ascii="Cambria Math" w:hAnsi="Cambria Math"/>
          </w:rPr>
          <m:t>cell</m:t>
        </m:r>
      </m:oMath>
      <w:r w:rsidR="004A1523">
        <w:rPr>
          <w:bCs/>
        </w:rPr>
        <w:t>, and let</w:t>
      </w:r>
      <w:r>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represent the 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p>
    <w:p w14:paraId="4868FF3D" w14:textId="77777777" w:rsidR="00B855E4" w:rsidRDefault="00B855E4" w:rsidP="007B2841">
      <w:pPr>
        <w:pStyle w:val="BodyTextIndent"/>
        <w:ind w:firstLine="0"/>
        <w:rPr>
          <w:bCs/>
        </w:rPr>
      </w:pPr>
    </w:p>
    <w:p w14:paraId="7F14A2DE" w14:textId="77777777" w:rsidR="00B855E4" w:rsidRDefault="002B7CCB" w:rsidP="007B2841">
      <w:pPr>
        <w:pStyle w:val="BodyTextIndent"/>
        <w:ind w:firstLine="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L=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p>
    <w:p w14:paraId="3A944DBA" w14:textId="77777777" w:rsidR="00D67742" w:rsidRDefault="00D67742" w:rsidP="007B2841">
      <w:pPr>
        <w:pStyle w:val="BodyTextIndent"/>
        <w:ind w:firstLine="0"/>
        <w:rPr>
          <w:bCs/>
        </w:rPr>
      </w:pPr>
    </w:p>
    <w:p w14:paraId="6676A692" w14:textId="77777777" w:rsidR="00DB11F1" w:rsidRDefault="00DB11F1" w:rsidP="007B2841">
      <w:pPr>
        <w:pStyle w:val="BodyTextIndent"/>
        <w:ind w:firstLine="0"/>
        <w:rPr>
          <w:bCs/>
        </w:rPr>
      </w:pPr>
    </w:p>
    <w:p w14:paraId="70E10C3F" w14:textId="77777777" w:rsidR="00DB11F1" w:rsidRDefault="00DB11F1" w:rsidP="007B2841">
      <w:pPr>
        <w:pStyle w:val="BodyTextIndent"/>
        <w:ind w:firstLine="0"/>
        <w:rPr>
          <w:bCs/>
        </w:rPr>
      </w:pPr>
    </w:p>
    <w:p w14:paraId="049FCB98" w14:textId="77777777" w:rsidR="00215ACB" w:rsidRDefault="00DB11F1" w:rsidP="007B2841">
      <w:pPr>
        <w:pStyle w:val="BodyTextIndent"/>
        <w:ind w:firstLine="0"/>
        <w:rPr>
          <w:bCs/>
        </w:rPr>
      </w:pPr>
      <w:r>
        <w:rPr>
          <w:bCs/>
        </w:rPr>
        <w:t>Next, s</w:t>
      </w:r>
      <w:r w:rsidR="007F0579">
        <w:rPr>
          <w:bCs/>
        </w:rPr>
        <w:t xml:space="preserve">ort each cloud </w:t>
      </w:r>
      <w:r w:rsidR="001568F5">
        <w:rPr>
          <w:bCs/>
        </w:rPr>
        <w:t>point into the appropriate voxel</w:t>
      </w:r>
      <w:r w:rsidR="00ED632F">
        <w:rPr>
          <w:bCs/>
        </w:rPr>
        <w:t>.</w:t>
      </w:r>
    </w:p>
    <w:p w14:paraId="01523FB1" w14:textId="77777777" w:rsidR="004D058F" w:rsidRDefault="004D058F" w:rsidP="007B2841">
      <w:pPr>
        <w:pStyle w:val="BodyTextIndent"/>
        <w:ind w:firstLine="0"/>
        <w:rPr>
          <w:bCs/>
        </w:rPr>
      </w:pPr>
    </w:p>
    <w:p w14:paraId="4B6228FD" w14:textId="77777777" w:rsidR="00ED632F" w:rsidRPr="00DB11F1" w:rsidRDefault="00ED632F" w:rsidP="007B2841">
      <w:pPr>
        <w:pStyle w:val="BodyTextIndent"/>
        <w:ind w:firstLine="0"/>
        <w:rPr>
          <w:bCs/>
        </w:rPr>
      </w:pPr>
      <m:oMathPara>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6123E274" w14:textId="77777777" w:rsidR="00DB11F1" w:rsidRPr="00DB11F1" w:rsidRDefault="00DB11F1" w:rsidP="007B2841">
      <w:pPr>
        <w:pStyle w:val="BodyTextIndent"/>
        <w:ind w:firstLine="0"/>
        <w:rPr>
          <w:bCs/>
        </w:rPr>
      </w:pPr>
      <m:oMathPara>
        <m:oMath>
          <m:r>
            <w:rPr>
              <w:rFonts w:ascii="Cambria Math" w:hAnsi="Cambria Math"/>
            </w:rPr>
            <m:t>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oMath>
      </m:oMathPara>
    </w:p>
    <w:p w14:paraId="64DC59A5" w14:textId="77777777" w:rsidR="00DB11F1" w:rsidRPr="00DB11F1" w:rsidDel="00FA31F6" w:rsidRDefault="00DB11F1" w:rsidP="007B2841">
      <w:pPr>
        <w:pStyle w:val="BodyTextIndent"/>
        <w:ind w:firstLine="0"/>
        <w:rPr>
          <w:del w:id="45" w:author="Hill, Tristan" w:date="2022-02-21T18:17:00Z"/>
          <w:bCs/>
        </w:rPr>
      </w:pPr>
      <m:oMathPara>
        <m:oMath>
          <m:r>
            <w:rPr>
              <w:rFonts w:ascii="Cambria Math" w:hAnsi="Cambria Math"/>
            </w:rPr>
            <m:t>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346B606F" w14:textId="77777777" w:rsidR="00ED632F" w:rsidDel="00FA31F6" w:rsidRDefault="00ED632F" w:rsidP="007B2841">
      <w:pPr>
        <w:pStyle w:val="BodyTextIndent"/>
        <w:ind w:firstLine="0"/>
        <w:rPr>
          <w:del w:id="46" w:author="Hill, Tristan" w:date="2022-02-21T18:17:00Z"/>
          <w:bCs/>
        </w:rPr>
      </w:pPr>
    </w:p>
    <w:p w14:paraId="165F550C" w14:textId="77777777" w:rsidR="004D058F" w:rsidRDefault="004D058F" w:rsidP="007B2841">
      <w:pPr>
        <w:pStyle w:val="BodyTextIndent"/>
        <w:ind w:firstLine="0"/>
        <w:rPr>
          <w:bCs/>
        </w:rPr>
      </w:pPr>
    </w:p>
    <w:p w14:paraId="624E7537" w14:textId="77777777" w:rsidR="000C4EDE" w:rsidRDefault="004136C5" w:rsidP="007B2841">
      <w:pPr>
        <w:pStyle w:val="BodyTextIndent"/>
        <w:ind w:firstLine="0"/>
        <w:rPr>
          <w:bCs/>
        </w:rPr>
      </w:pPr>
      <w:r>
        <w:rPr>
          <w:bCs/>
        </w:rPr>
        <w:lastRenderedPageBreak/>
        <w:t xml:space="preserve">Finally replace the </w:t>
      </w:r>
      <w:r w:rsidR="00DC3ED1">
        <w:rPr>
          <w:bCs/>
        </w:rPr>
        <w:t>cloud points in each voxel with the center of gravity of the voxel</w:t>
      </w:r>
      <w:r w:rsidR="000363DA">
        <w:rPr>
          <w:bCs/>
        </w:rPr>
        <w:t xml:space="preserve">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sidR="000C58EB">
        <w:rPr>
          <w:bCs/>
        </w:rPr>
        <w:t xml:space="preserve"> </w:t>
      </w:r>
      <w:r w:rsidR="00BD3149">
        <w:rPr>
          <w:bCs/>
        </w:rPr>
        <w:t xml:space="preserve">from </w:t>
      </w:r>
      <m:oMath>
        <m:r>
          <w:rPr>
            <w:rFonts w:ascii="Cambria Math" w:hAnsi="Cambria Math"/>
          </w:rPr>
          <m:t>k</m:t>
        </m:r>
      </m:oMath>
      <w:r w:rsidR="000C4EDE">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p>
    <w:p w14:paraId="72DF726E" w14:textId="77777777" w:rsidR="004D058F" w:rsidRDefault="00D5068F" w:rsidP="007B2841">
      <w:pPr>
        <w:pStyle w:val="BodyTextIndent"/>
        <w:ind w:firstLine="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k</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m:oMathPara>
    </w:p>
    <w:p w14:paraId="67DA50DE" w14:textId="77777777" w:rsidR="00FA4F55" w:rsidRDefault="00FA4F55" w:rsidP="007B2841">
      <w:pPr>
        <w:pStyle w:val="BodyTextIndent"/>
        <w:ind w:firstLine="0"/>
        <w:rPr>
          <w:bCs/>
        </w:rPr>
      </w:pPr>
    </w:p>
    <w:p w14:paraId="3D5D54DA" w14:textId="77777777" w:rsidR="00FA4F55" w:rsidDel="00FA31F6" w:rsidRDefault="00FA4F55" w:rsidP="007B2841">
      <w:pPr>
        <w:pStyle w:val="BodyTextIndent"/>
        <w:ind w:firstLine="0"/>
        <w:rPr>
          <w:del w:id="47" w:author="Hill, Tristan" w:date="2022-02-21T18:17:00Z"/>
          <w:bCs/>
        </w:rPr>
      </w:pPr>
    </w:p>
    <w:p w14:paraId="408D00DE" w14:textId="77777777" w:rsidR="004D058F" w:rsidRPr="007B2841" w:rsidRDefault="004D058F" w:rsidP="007B2841">
      <w:pPr>
        <w:pStyle w:val="BodyTextIndent"/>
        <w:ind w:firstLine="0"/>
        <w:rPr>
          <w:bCs/>
        </w:rPr>
      </w:pPr>
    </w:p>
    <w:p w14:paraId="7C671E09" w14:textId="77777777"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1AF833DC" w14:textId="77777777"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proofErr w:type="spellStart"/>
      <w:r>
        <w:rPr>
          <w:bCs/>
        </w:rPr>
        <w:t>point</w:t>
      </w:r>
      <w:r w:rsidRPr="00635DB4">
        <w:rPr>
          <w:bCs/>
        </w:rPr>
        <w:t>cloud</w:t>
      </w:r>
      <w:proofErr w:type="spellEnd"/>
      <w:r w:rsidRPr="00635DB4">
        <w:rPr>
          <w:bCs/>
        </w:rPr>
        <w:t xml:space="preserve">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 xml:space="preserve">to detect and segment </w:t>
      </w:r>
      <w:proofErr w:type="spellStart"/>
      <w:r w:rsidR="00D2417D">
        <w:rPr>
          <w:bCs/>
        </w:rPr>
        <w:t>pointcloud</w:t>
      </w:r>
      <w:proofErr w:type="spellEnd"/>
      <w:r w:rsidR="00D2417D">
        <w:rPr>
          <w:bCs/>
        </w:rPr>
        <w:t xml:space="preserve"> shapes </w:t>
      </w:r>
      <w:r w:rsidR="00D2417D">
        <w:t>[10][11]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w:t>
      </w:r>
      <w:proofErr w:type="spellStart"/>
      <w:r w:rsidR="001B3811">
        <w:rPr>
          <w:bCs/>
        </w:rPr>
        <w:t>pointcloud</w:t>
      </w:r>
      <w:proofErr w:type="spellEnd"/>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3EEA4AAD" w14:textId="77777777" w:rsidR="00D2417D" w:rsidRPr="00E07BB4" w:rsidRDefault="00E07BB4" w:rsidP="00215ACB">
      <w:pPr>
        <w:pStyle w:val="BodyTextIndent"/>
        <w:ind w:firstLine="0"/>
        <w:rPr>
          <w:b/>
        </w:rPr>
      </w:pPr>
      <w:r w:rsidRPr="00E07BB4">
        <w:rPr>
          <w:b/>
        </w:rPr>
        <w:t>Add math</w:t>
      </w:r>
    </w:p>
    <w:p w14:paraId="3D3F9AD3" w14:textId="77777777" w:rsidR="00215ACB" w:rsidDel="00FA31F6" w:rsidRDefault="00215ACB" w:rsidP="00215ACB">
      <w:pPr>
        <w:pStyle w:val="BodyTextIndent"/>
        <w:ind w:firstLine="0"/>
        <w:rPr>
          <w:del w:id="48" w:author="Hill, Tristan" w:date="2022-02-21T18:17:00Z"/>
        </w:rPr>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w:t>
      </w:r>
      <w:proofErr w:type="spellStart"/>
      <w:r>
        <w:t>pointcloud</w:t>
      </w:r>
      <w:proofErr w:type="spellEnd"/>
      <w:r>
        <w:t>)</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4C237189" w14:textId="77777777" w:rsidR="00215ACB" w:rsidDel="00FA31F6" w:rsidRDefault="00215ACB" w:rsidP="00215ACB">
      <w:pPr>
        <w:pStyle w:val="BodyTextIndent"/>
        <w:ind w:firstLine="0"/>
        <w:rPr>
          <w:del w:id="49" w:author="Hill, Tristan" w:date="2022-02-21T18:17:00Z"/>
          <w:rFonts w:ascii="Arial" w:hAnsi="Arial" w:cs="Arial"/>
          <w:b/>
          <w:bCs/>
          <w:kern w:val="0"/>
        </w:rPr>
      </w:pPr>
    </w:p>
    <w:p w14:paraId="06C7694B" w14:textId="77777777" w:rsidR="00215ACB" w:rsidDel="00FA31F6" w:rsidRDefault="00215ACB" w:rsidP="00215ACB">
      <w:pPr>
        <w:pStyle w:val="BodyTextIndent"/>
        <w:ind w:firstLine="0"/>
        <w:rPr>
          <w:del w:id="50" w:author="Hill, Tristan" w:date="2022-02-21T18:17:00Z"/>
          <w:rFonts w:ascii="Arial" w:hAnsi="Arial" w:cs="Arial"/>
          <w:b/>
          <w:bCs/>
          <w:kern w:val="0"/>
        </w:rPr>
      </w:pPr>
    </w:p>
    <w:p w14:paraId="2B1F1187" w14:textId="77777777" w:rsidR="00215ACB" w:rsidDel="00FA31F6" w:rsidRDefault="00215ACB" w:rsidP="00215ACB">
      <w:pPr>
        <w:pStyle w:val="BodyTextIndent"/>
        <w:ind w:firstLine="0"/>
        <w:rPr>
          <w:del w:id="51" w:author="Hill, Tristan" w:date="2022-02-21T18:17:00Z"/>
          <w:rFonts w:ascii="Arial" w:hAnsi="Arial" w:cs="Arial"/>
          <w:b/>
          <w:bCs/>
          <w:kern w:val="0"/>
        </w:rPr>
      </w:pPr>
    </w:p>
    <w:p w14:paraId="61F0331F" w14:textId="6522DE45" w:rsidR="00215ACB" w:rsidDel="00FA31F6" w:rsidRDefault="00215ACB" w:rsidP="00215ACB">
      <w:pPr>
        <w:pStyle w:val="BodyTextIndent"/>
        <w:ind w:firstLine="0"/>
        <w:rPr>
          <w:del w:id="52" w:author="Hill, Tristan" w:date="2022-02-21T18:17:00Z"/>
          <w:rFonts w:ascii="Arial" w:hAnsi="Arial" w:cs="Arial"/>
          <w:b/>
          <w:bCs/>
          <w:kern w:val="0"/>
        </w:rPr>
      </w:pPr>
    </w:p>
    <w:p w14:paraId="56E60640" w14:textId="77777777" w:rsidR="00215ACB" w:rsidDel="00FA31F6" w:rsidRDefault="00215ACB" w:rsidP="00215ACB">
      <w:pPr>
        <w:pStyle w:val="BodyTextIndent"/>
        <w:ind w:firstLine="0"/>
        <w:rPr>
          <w:del w:id="53" w:author="Hill, Tristan" w:date="2022-02-21T18:17:00Z"/>
          <w:rFonts w:ascii="Arial" w:hAnsi="Arial" w:cs="Arial"/>
          <w:b/>
          <w:bCs/>
          <w:kern w:val="0"/>
        </w:rPr>
      </w:pPr>
    </w:p>
    <w:p w14:paraId="518AA4DC" w14:textId="77777777" w:rsidR="00215ACB" w:rsidDel="00FA31F6" w:rsidRDefault="00215ACB" w:rsidP="00215ACB">
      <w:pPr>
        <w:pStyle w:val="BodyTextIndent"/>
        <w:ind w:firstLine="0"/>
        <w:rPr>
          <w:del w:id="54" w:author="Hill, Tristan" w:date="2022-02-21T18:17:00Z"/>
          <w:rFonts w:ascii="Arial" w:hAnsi="Arial" w:cs="Arial"/>
          <w:b/>
          <w:bCs/>
          <w:kern w:val="0"/>
        </w:rPr>
      </w:pPr>
    </w:p>
    <w:p w14:paraId="4EE35D12" w14:textId="77777777" w:rsidR="00215ACB" w:rsidDel="00FA31F6" w:rsidRDefault="00215ACB" w:rsidP="00215ACB">
      <w:pPr>
        <w:pStyle w:val="BodyTextIndent"/>
        <w:ind w:firstLine="0"/>
        <w:rPr>
          <w:del w:id="55" w:author="Hill, Tristan" w:date="2022-02-21T18:17:00Z"/>
          <w:rFonts w:ascii="Arial" w:hAnsi="Arial" w:cs="Arial"/>
          <w:b/>
          <w:bCs/>
          <w:kern w:val="0"/>
        </w:rPr>
      </w:pPr>
    </w:p>
    <w:p w14:paraId="03764A84" w14:textId="77777777" w:rsidR="00215ACB" w:rsidDel="00FA31F6" w:rsidRDefault="00215ACB" w:rsidP="00215ACB">
      <w:pPr>
        <w:pStyle w:val="BodyTextIndent"/>
        <w:ind w:firstLine="0"/>
        <w:rPr>
          <w:del w:id="56" w:author="Hill, Tristan" w:date="2022-02-21T18:17:00Z"/>
          <w:rFonts w:ascii="Arial" w:hAnsi="Arial" w:cs="Arial"/>
          <w:b/>
          <w:bCs/>
          <w:kern w:val="0"/>
        </w:rPr>
      </w:pPr>
    </w:p>
    <w:p w14:paraId="6C156EA9" w14:textId="77777777" w:rsidR="00A066F8" w:rsidDel="00FA31F6" w:rsidRDefault="00A066F8" w:rsidP="00215ACB">
      <w:pPr>
        <w:pStyle w:val="BodyTextIndent"/>
        <w:ind w:firstLine="0"/>
        <w:rPr>
          <w:del w:id="57" w:author="Hill, Tristan" w:date="2022-02-21T18:17:00Z"/>
          <w:rFonts w:ascii="Arial" w:hAnsi="Arial" w:cs="Arial"/>
          <w:b/>
          <w:bCs/>
          <w:kern w:val="0"/>
        </w:rPr>
      </w:pPr>
    </w:p>
    <w:p w14:paraId="0D4338E4" w14:textId="77777777" w:rsidR="00A066F8" w:rsidDel="00FA31F6" w:rsidRDefault="00A066F8" w:rsidP="00215ACB">
      <w:pPr>
        <w:pStyle w:val="BodyTextIndent"/>
        <w:ind w:firstLine="0"/>
        <w:rPr>
          <w:del w:id="58" w:author="Hill, Tristan" w:date="2022-02-21T18:17:00Z"/>
          <w:rFonts w:ascii="Arial" w:hAnsi="Arial" w:cs="Arial"/>
          <w:b/>
          <w:bCs/>
          <w:kern w:val="0"/>
        </w:rPr>
      </w:pPr>
    </w:p>
    <w:p w14:paraId="66EA4117" w14:textId="77777777" w:rsidR="00A066F8" w:rsidDel="00FA31F6" w:rsidRDefault="00A066F8" w:rsidP="00215ACB">
      <w:pPr>
        <w:pStyle w:val="BodyTextIndent"/>
        <w:ind w:firstLine="0"/>
        <w:rPr>
          <w:del w:id="59" w:author="Hill, Tristan" w:date="2022-02-21T18:17:00Z"/>
          <w:rFonts w:ascii="Arial" w:hAnsi="Arial" w:cs="Arial"/>
          <w:b/>
          <w:bCs/>
          <w:kern w:val="0"/>
        </w:rPr>
      </w:pPr>
    </w:p>
    <w:p w14:paraId="43D00D63" w14:textId="77777777" w:rsidR="00A066F8" w:rsidDel="00FA31F6" w:rsidRDefault="00A066F8" w:rsidP="00215ACB">
      <w:pPr>
        <w:pStyle w:val="BodyTextIndent"/>
        <w:ind w:firstLine="0"/>
        <w:rPr>
          <w:del w:id="60" w:author="Hill, Tristan" w:date="2022-02-21T18:17:00Z"/>
          <w:rFonts w:ascii="Arial" w:hAnsi="Arial" w:cs="Arial"/>
          <w:b/>
          <w:bCs/>
          <w:kern w:val="0"/>
        </w:rPr>
      </w:pPr>
    </w:p>
    <w:p w14:paraId="1F9E5660" w14:textId="77777777" w:rsidR="00A066F8" w:rsidDel="00FA31F6" w:rsidRDefault="00A066F8" w:rsidP="00215ACB">
      <w:pPr>
        <w:pStyle w:val="BodyTextIndent"/>
        <w:ind w:firstLine="0"/>
        <w:rPr>
          <w:del w:id="61" w:author="Hill, Tristan" w:date="2022-02-21T18:17:00Z"/>
          <w:rFonts w:ascii="Arial" w:hAnsi="Arial" w:cs="Arial"/>
          <w:b/>
          <w:bCs/>
          <w:kern w:val="0"/>
        </w:rPr>
      </w:pPr>
    </w:p>
    <w:p w14:paraId="18645853" w14:textId="77777777" w:rsidR="00A066F8" w:rsidDel="00FA31F6" w:rsidRDefault="00A066F8" w:rsidP="00215ACB">
      <w:pPr>
        <w:pStyle w:val="BodyTextIndent"/>
        <w:ind w:firstLine="0"/>
        <w:rPr>
          <w:del w:id="62" w:author="Hill, Tristan" w:date="2022-02-21T18:17:00Z"/>
          <w:rFonts w:ascii="Arial" w:hAnsi="Arial" w:cs="Arial"/>
          <w:b/>
          <w:bCs/>
          <w:kern w:val="0"/>
        </w:rPr>
      </w:pPr>
    </w:p>
    <w:p w14:paraId="5C9D2B83" w14:textId="77777777" w:rsidR="00A066F8" w:rsidDel="00FA31F6" w:rsidRDefault="00A066F8" w:rsidP="00215ACB">
      <w:pPr>
        <w:pStyle w:val="BodyTextIndent"/>
        <w:ind w:firstLine="0"/>
        <w:rPr>
          <w:del w:id="63" w:author="Hill, Tristan" w:date="2022-02-21T18:17:00Z"/>
          <w:rFonts w:ascii="Arial" w:hAnsi="Arial" w:cs="Arial"/>
          <w:b/>
          <w:bCs/>
          <w:kern w:val="0"/>
        </w:rPr>
      </w:pPr>
    </w:p>
    <w:p w14:paraId="149B25BF" w14:textId="77777777" w:rsidR="00A066F8" w:rsidRDefault="00A066F8" w:rsidP="00215ACB">
      <w:pPr>
        <w:pStyle w:val="BodyTextIndent"/>
        <w:ind w:firstLine="0"/>
        <w:rPr>
          <w:rFonts w:ascii="Arial" w:hAnsi="Arial" w:cs="Arial"/>
          <w:b/>
          <w:bCs/>
          <w:kern w:val="0"/>
        </w:rPr>
      </w:pPr>
    </w:p>
    <w:p w14:paraId="1F03CC1B" w14:textId="77777777" w:rsidR="00215ACB" w:rsidDel="00FA31F6" w:rsidRDefault="00215ACB" w:rsidP="00215ACB">
      <w:pPr>
        <w:pStyle w:val="BodyTextIndent"/>
        <w:ind w:firstLine="0"/>
        <w:rPr>
          <w:del w:id="64" w:author="Hill, Tristan" w:date="2022-02-21T18:18:00Z"/>
          <w:rFonts w:ascii="Arial" w:hAnsi="Arial" w:cs="Arial"/>
          <w:b/>
          <w:bCs/>
          <w:kern w:val="0"/>
        </w:rPr>
      </w:pPr>
    </w:p>
    <w:p w14:paraId="6FB9F8BB" w14:textId="77777777" w:rsidR="00215ACB" w:rsidRPr="00215ACB" w:rsidDel="00FA31F6" w:rsidRDefault="00215ACB" w:rsidP="00215ACB">
      <w:pPr>
        <w:pStyle w:val="BodyTextIndent"/>
        <w:ind w:firstLine="0"/>
        <w:rPr>
          <w:del w:id="65" w:author="Hill, Tristan" w:date="2022-02-21T18:18:00Z"/>
          <w:rFonts w:ascii="Arial" w:hAnsi="Arial" w:cs="Arial"/>
          <w:b/>
          <w:bCs/>
          <w:kern w:val="0"/>
        </w:rPr>
      </w:pPr>
    </w:p>
    <w:p w14:paraId="4C87FE5E" w14:textId="0EEE7CC1" w:rsidR="00B826EE" w:rsidDel="00FA31F6" w:rsidRDefault="003161A7" w:rsidP="00FA31F6">
      <w:pPr>
        <w:pStyle w:val="BodyTextIndent"/>
        <w:ind w:firstLine="0"/>
        <w:rPr>
          <w:del w:id="66" w:author="Hill, Tristan" w:date="2022-02-21T18:18:00Z"/>
          <w:rFonts w:ascii="Arial" w:hAnsi="Arial" w:cs="Arial"/>
          <w:b/>
          <w:bCs/>
          <w:kern w:val="0"/>
        </w:rPr>
        <w:pPrChange w:id="67" w:author="Hill, Tristan" w:date="2022-02-21T18:18:00Z">
          <w:pPr>
            <w:pStyle w:val="BodyTextIndent"/>
            <w:ind w:left="360" w:firstLine="0"/>
          </w:pPr>
        </w:pPrChange>
      </w:pPr>
      <w:r>
        <w:rPr>
          <w:noProof/>
        </w:rPr>
        <mc:AlternateContent>
          <mc:Choice Requires="wpc">
            <w:drawing>
              <wp:anchor distT="0" distB="0" distL="114300" distR="114300" simplePos="0" relativeHeight="251645952"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1F1BBE34" w14:textId="77777777" w:rsidR="00D7049E" w:rsidRPr="00350A81" w:rsidRDefault="00D7049E"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2617D4F9" w14:textId="77777777" w:rsidR="00D7049E" w:rsidRDefault="00D7049E"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0BF352F9" w14:textId="77777777" w:rsidR="00D7049E" w:rsidRPr="00F62FE3" w:rsidRDefault="00D7049E"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011FF51E" w14:textId="77777777" w:rsidR="00D7049E" w:rsidRPr="00F62FE3" w:rsidRDefault="00D7049E"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75" editas="canvas" style="position:absolute;left:0;text-align:left;margin-left:298.4pt;margin-top:72.95pt;width:221.2pt;height:447.55pt;z-index:251645952;mso-position-horizontal-relative:margin;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">
                <v:shape id="_x0000_s1076" type="#_x0000_t75" style="position:absolute;width:28092;height:56838;visibility:visible;mso-wrap-style:square" filled="t">
                  <v:fill o:detectmouseclick="t"/>
                  <v:path o:connecttype="none"/>
                </v:shape>
                <v:group id="Group 15" o:spid="_x0000_s107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7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rsidR="00D7049E" w:rsidRPr="00350A81" w:rsidRDefault="00D7049E" w:rsidP="00972624">
                          <w:pPr>
                            <w:rPr>
                              <w:sz w:val="18"/>
                              <w:szCs w:val="18"/>
                            </w:rPr>
                          </w:pPr>
                          <w:r w:rsidRPr="00350A81">
                            <w:rPr>
                              <w:sz w:val="18"/>
                              <w:szCs w:val="18"/>
                            </w:rPr>
                            <w:t>Figure 4a – Input Cloud: Table, Workpiece, and Clamps</w:t>
                          </w:r>
                        </w:p>
                      </w:txbxContent>
                    </v:textbox>
                  </v:shape>
                  <v:shape id="Text Box 36" o:spid="_x0000_s107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rsidR="00D7049E" w:rsidRDefault="00D7049E"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8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6" o:title="A picture containing surface chart&#10;&#10;Description automatically generated"/>
                  </v:shape>
                  <v:shape id="Picture 55" o:spid="_x0000_s108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7" o:title="A picture containing surface chart&#10;&#10;Description automatically generated"/>
                  </v:shape>
                  <v:shape id="Picture 59" o:spid="_x0000_s108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8" o:title="Chart&#10;&#10;Description automatically generated"/>
                  </v:shape>
                  <v:shape id="Text Box 36" o:spid="_x0000_s108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rsidR="00D7049E" w:rsidRPr="00F62FE3" w:rsidRDefault="00D7049E"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8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rsidR="00D7049E" w:rsidRPr="00F62FE3" w:rsidRDefault="00D7049E"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del w:id="68" w:author="Hill, Tristan" w:date="2022-02-21T18:18:00Z">
        <w:r w:rsidR="00B826EE" w:rsidDel="00FA31F6">
          <w:rPr>
            <w:b/>
            <w:bCs/>
            <w:noProof/>
          </w:rPr>
          <mc:AlternateContent>
            <mc:Choice Requires="wpc">
              <w:drawing>
                <wp:inline distT="0" distB="0" distL="0" distR="0" wp14:anchorId="1CE14330" wp14:editId="669114BF">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49"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14:paraId="2BD67891" w14:textId="77777777" w:rsidR="00D7049E" w:rsidRDefault="00D7049E" w:rsidP="00B826EE">
                                  <w:pPr>
                                    <w:spacing w:line="252" w:lineRule="auto"/>
                                    <w:rPr>
                                      <w:rFonts w:ascii="Calibri" w:eastAsia="Calibri" w:hAnsi="Calibri"/>
                                    </w:rPr>
                                  </w:pPr>
                                  <w:r>
                                    <w:rPr>
                                      <w:rFonts w:ascii="Calibri" w:eastAsia="Calibri" w:hAnsi="Calibri"/>
                                    </w:rPr>
                                    <w:t xml:space="preserve">Figure 5 – Segmentation </w:t>
                                  </w:r>
                                </w:p>
                                <w:p w14:paraId="5DDC0A59" w14:textId="77777777" w:rsidR="00D7049E" w:rsidRDefault="00D7049E" w:rsidP="00B826EE">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14:paraId="2F1E5DB8" w14:textId="77777777" w:rsidR="00D7049E" w:rsidRDefault="00D7049E"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14:paraId="4E1C5AB4" w14:textId="77777777" w:rsidR="00D7049E" w:rsidRDefault="00D7049E" w:rsidP="00B826EE">
                                  <w:pPr>
                                    <w:spacing w:line="254" w:lineRule="auto"/>
                                    <w:rPr>
                                      <w:rFonts w:ascii="Calibri" w:eastAsia="Calibri" w:hAnsi="Calibri"/>
                                    </w:rPr>
                                  </w:pPr>
                                  <w:r>
                                    <w:rPr>
                                      <w:rFonts w:ascii="Calibri" w:eastAsia="Calibri" w:hAnsi="Calibri"/>
                                    </w:rPr>
                                    <w:t xml:space="preserve">Figure 4b – Plane Inliers: </w:t>
                                  </w:r>
                                  <w:del w:id="69" w:author="Hill, Tristan" w:date="2021-03-09T21:07:00Z">
                                    <w:r w:rsidDel="0050672D">
                                      <w:rPr>
                                        <w:rFonts w:ascii="Calibri" w:eastAsia="Calibri" w:hAnsi="Calibri"/>
                                      </w:rPr>
                                      <w:delText>Table</w:delText>
                                    </w:r>
                                  </w:del>
                                  <w:ins w:id="70" w:author="Hill, Tristan" w:date="2021-03-09T21:07:00Z">
                                    <w:r>
                                      <w:rPr>
                                        <w:rFonts w:ascii="Calibri" w:eastAsia="Calibri" w:hAnsi="Calibri"/>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14:paraId="0E363858" w14:textId="77777777" w:rsidR="00D7049E" w:rsidRDefault="00D7049E" w:rsidP="00B826EE">
                                  <w:pPr>
                                    <w:spacing w:line="252" w:lineRule="auto"/>
                                    <w:rPr>
                                      <w:rFonts w:ascii="Calibri" w:eastAsia="Calibri" w:hAnsi="Calibri"/>
                                    </w:rPr>
                                  </w:pPr>
                                  <w:r>
                                    <w:rPr>
                                      <w:rFonts w:ascii="Calibri" w:eastAsia="Calibri" w:hAnsi="Calibri"/>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w:pict>
                <v:group w14:anchorId="1CE14330" id="Canvas 68" o:spid="_x0000_s1085"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">
                  <v:shape id="_x0000_s1086" type="#_x0000_t75" style="position:absolute;width:24568;height:59385;visibility:visible;mso-wrap-style:square" filled="t">
                    <v:fill o:detectmouseclick="t"/>
                    <v:path o:connecttype="none"/>
                  </v:shape>
                  <v:group id="Group 22" o:spid="_x0000_s1087"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88"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52" o:title=""/>
                    </v:shape>
                    <v:shape id="Text Box 36" o:spid="_x0000_s1089"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rsidR="00D7049E" w:rsidRDefault="00D7049E" w:rsidP="00B826EE">
                            <w:pPr>
                              <w:spacing w:line="252" w:lineRule="auto"/>
                              <w:rPr>
                                <w:rFonts w:ascii="Calibri" w:eastAsia="Calibri" w:hAnsi="Calibri"/>
                              </w:rPr>
                            </w:pPr>
                            <w:r>
                              <w:rPr>
                                <w:rFonts w:ascii="Calibri" w:eastAsia="Calibri" w:hAnsi="Calibri"/>
                              </w:rPr>
                              <w:t xml:space="preserve">Figure 5 – Segmentation </w:t>
                            </w:r>
                          </w:p>
                          <w:p w:rsidR="00D7049E" w:rsidRDefault="00D7049E" w:rsidP="00B826EE">
                            <w:pPr>
                              <w:spacing w:line="252" w:lineRule="auto"/>
                              <w:rPr>
                                <w:rFonts w:ascii="Calibri" w:eastAsia="Calibri" w:hAnsi="Calibri"/>
                              </w:rPr>
                            </w:pPr>
                            <w:r>
                              <w:rPr>
                                <w:rFonts w:ascii="Calibri" w:eastAsia="Calibri" w:hAnsi="Calibri"/>
                              </w:rPr>
                              <w:t>to Remove Clamps</w:t>
                            </w:r>
                          </w:p>
                        </w:txbxContent>
                      </v:textbox>
                    </v:shape>
                    <v:shape id="Text Box 36" o:spid="_x0000_s1090"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rsidR="00D7049E" w:rsidRDefault="00D7049E"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91"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rsidR="00D7049E" w:rsidRDefault="00D7049E" w:rsidP="00B826EE">
                            <w:pPr>
                              <w:spacing w:line="254" w:lineRule="auto"/>
                              <w:rPr>
                                <w:rFonts w:ascii="Calibri" w:eastAsia="Calibri" w:hAnsi="Calibri"/>
                              </w:rPr>
                            </w:pPr>
                            <w:r>
                              <w:rPr>
                                <w:rFonts w:ascii="Calibri" w:eastAsia="Calibri" w:hAnsi="Calibri"/>
                              </w:rPr>
                              <w:t xml:space="preserve">Figure 4b – Plane Inliers: </w:t>
                            </w:r>
                            <w:del w:id="47" w:author="Hill, Tristan" w:date="2021-03-09T21:07:00Z">
                              <w:r w:rsidDel="0050672D">
                                <w:rPr>
                                  <w:rFonts w:ascii="Calibri" w:eastAsia="Calibri" w:hAnsi="Calibri"/>
                                </w:rPr>
                                <w:delText>Table</w:delText>
                              </w:r>
                            </w:del>
                            <w:ins w:id="48" w:author="Hill, Tristan" w:date="2021-03-09T21:07:00Z">
                              <w:r>
                                <w:rPr>
                                  <w:rFonts w:ascii="Calibri" w:eastAsia="Calibri" w:hAnsi="Calibri"/>
                                </w:rPr>
                                <w:t>Workpiece</w:t>
                              </w:r>
                            </w:ins>
                          </w:p>
                        </w:txbxContent>
                      </v:textbox>
                    </v:shape>
                    <v:shape id="Text Box 36" o:spid="_x0000_s1092"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rsidR="00D7049E" w:rsidRDefault="00D7049E" w:rsidP="00B826EE">
                            <w:pPr>
                              <w:spacing w:line="252" w:lineRule="auto"/>
                              <w:rPr>
                                <w:rFonts w:ascii="Calibri" w:eastAsia="Calibri" w:hAnsi="Calibri"/>
                              </w:rPr>
                            </w:pPr>
                            <w:r>
                              <w:rPr>
                                <w:rFonts w:ascii="Calibri" w:eastAsia="Calibri" w:hAnsi="Calibri"/>
                              </w:rPr>
                              <w:t>Figure 4c – Plane Outliers: Clamps</w:t>
                            </w:r>
                          </w:p>
                        </w:txbxContent>
                      </v:textbox>
                    </v:shape>
                    <v:shape id="Picture 62" o:spid="_x0000_s1093"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53" o:title="Chart&#10;&#10;Description automatically generated"/>
                    </v:shape>
                    <v:shape id="Picture 63" o:spid="_x0000_s1094"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54" o:title="A picture containing purple&#10;&#10;Description automatically generated"/>
                    </v:shape>
                  </v:group>
                  <w10:anchorlock/>
                </v:group>
              </w:pict>
            </mc:Fallback>
          </mc:AlternateContent>
        </w:r>
      </w:del>
    </w:p>
    <w:p w14:paraId="511C4E2D" w14:textId="77777777" w:rsidR="00B826EE" w:rsidRPr="00B826EE" w:rsidRDefault="00B826EE" w:rsidP="00FA31F6">
      <w:pPr>
        <w:pStyle w:val="BodyTextIndent"/>
        <w:ind w:firstLine="0"/>
        <w:rPr>
          <w:rFonts w:ascii="Arial" w:hAnsi="Arial" w:cs="Arial"/>
          <w:b/>
          <w:bCs/>
          <w:kern w:val="0"/>
        </w:rPr>
        <w:pPrChange w:id="71" w:author="Hill, Tristan" w:date="2022-02-21T18:18:00Z">
          <w:pPr>
            <w:pStyle w:val="BodyTextIndent"/>
            <w:ind w:left="360" w:firstLine="0"/>
          </w:pPr>
        </w:pPrChange>
      </w:pPr>
    </w:p>
    <w:p w14:paraId="45EFF5C1" w14:textId="77777777"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21B3CC0D" w14:textId="77777777" w:rsidR="00A066F8" w:rsidRPr="00A066F8" w:rsidRDefault="00A066F8" w:rsidP="00A066F8">
      <w:pPr>
        <w:pStyle w:val="BodyTextIndent"/>
        <w:ind w:left="360" w:firstLine="0"/>
        <w:rPr>
          <w:rFonts w:ascii="Arial" w:hAnsi="Arial" w:cs="Arial"/>
          <w:b/>
          <w:bCs/>
          <w:kern w:val="0"/>
        </w:rPr>
      </w:pPr>
    </w:p>
    <w:p w14:paraId="09A7C786" w14:textId="77777777"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 xml:space="preserve">reference cloud with the source </w:t>
      </w:r>
      <w:proofErr w:type="spellStart"/>
      <w:r w:rsidR="00972624">
        <w:t>pointcloud</w:t>
      </w:r>
      <w:proofErr w:type="spellEnd"/>
      <w:r w:rsidR="00972624">
        <w:t xml:space="preserve"> set. This method considers the closest corresponding points between two </w:t>
      </w:r>
      <w:proofErr w:type="spellStart"/>
      <w:r w:rsidR="00972624">
        <w:t>pointclouds</w:t>
      </w:r>
      <w:proofErr w:type="spellEnd"/>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w:t>
      </w:r>
      <w:proofErr w:type="gramStart"/>
      <w:r w:rsidR="00972624">
        <w:t>method</w:t>
      </w:r>
      <w:proofErr w:type="gramEnd"/>
      <w:r w:rsidR="00972624">
        <w:t xml:space="preserve">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w:t>
      </w:r>
      <w:r w:rsidR="00972624" w:rsidRPr="00CA499F">
        <w:lastRenderedPageBreak/>
        <w:t>the global minimum</w:t>
      </w:r>
      <w:r w:rsidR="00972624">
        <w:t xml:space="preserve"> [7]. In this work, false correspondences from the environment scans are known to inhibit convergence. An implementation to reduce these false correspondences, such as RANSAC, is included.</w:t>
      </w:r>
    </w:p>
    <w:p w14:paraId="049E0705" w14:textId="77777777"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3D800C28" w14:textId="77777777" w:rsidR="001B3811" w:rsidRDefault="001B3811" w:rsidP="00972624"/>
    <w:p w14:paraId="745F1CFD" w14:textId="77777777" w:rsidR="00972624" w:rsidRDefault="001B3811" w:rsidP="00972624">
      <w: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t>pointclouds</w:t>
      </w:r>
      <w:proofErr w:type="spellEnd"/>
      <w:r>
        <w:t>. Furthermore, RANSAC may also be utilized to provide a good initial guess for the transformation estimation in ICP [6].</w:t>
      </w:r>
    </w:p>
    <w:p w14:paraId="7FE81A88" w14:textId="77777777" w:rsidR="00972624" w:rsidRDefault="00972624" w:rsidP="00972624"/>
    <w:p w14:paraId="064EC0BB" w14:textId="77777777" w:rsidR="00C101EB" w:rsidRDefault="004D03B2" w:rsidP="00972624">
      <w:r>
        <w:rPr>
          <w:b/>
          <w:bCs/>
          <w:noProof/>
        </w:rPr>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73C4B470" w14:textId="77777777" w:rsidR="00D7049E" w:rsidRDefault="00D7049E"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D7049E" w:rsidRDefault="00D7049E" w:rsidP="004D03B2">
                              <w:pPr>
                                <w:spacing w:line="252" w:lineRule="auto"/>
                                <w:rPr>
                                  <w:rFonts w:ascii="Calibri" w:eastAsia="Calibri" w:hAnsi="Calibri"/>
                                </w:rPr>
                              </w:pPr>
                            </w:p>
                            <w:p w14:paraId="49BB675F" w14:textId="77777777" w:rsidR="00D7049E" w:rsidRDefault="00D7049E" w:rsidP="004D03B2">
                              <w:pPr>
                                <w:spacing w:line="252" w:lineRule="auto"/>
                                <w:rPr>
                                  <w:rFonts w:ascii="Calibri" w:eastAsia="Calibri" w:hAnsi="Calibri"/>
                                </w:rPr>
                              </w:pPr>
                            </w:p>
                            <w:p w14:paraId="35798E77" w14:textId="77777777" w:rsidR="00D7049E" w:rsidRDefault="00D7049E"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rsidR="00D7049E" w:rsidRDefault="00D7049E" w:rsidP="004D03B2">
                        <w:pPr>
                          <w:spacing w:line="252" w:lineRule="auto"/>
                          <w:rPr>
                            <w:rFonts w:ascii="Calibri" w:eastAsia="Calibri" w:hAnsi="Calibri"/>
                          </w:rPr>
                        </w:pPr>
                        <w:r>
                          <w:rPr>
                            <w:rFonts w:ascii="Calibri" w:eastAsia="Calibri" w:hAnsi="Calibri"/>
                          </w:rPr>
                          <w:t>Figure 6 – Workpiece Localization with ICP</w:t>
                        </w:r>
                      </w:p>
                      <w:p w:rsidR="00D7049E" w:rsidRDefault="00D7049E" w:rsidP="004D03B2">
                        <w:pPr>
                          <w:spacing w:line="252" w:lineRule="auto"/>
                          <w:rPr>
                            <w:rFonts w:ascii="Calibri" w:eastAsia="Calibri" w:hAnsi="Calibri"/>
                          </w:rPr>
                        </w:pPr>
                      </w:p>
                      <w:p w:rsidR="00D7049E" w:rsidRDefault="00D7049E" w:rsidP="004D03B2">
                        <w:pPr>
                          <w:spacing w:line="252" w:lineRule="auto"/>
                          <w:rPr>
                            <w:rFonts w:ascii="Calibri" w:eastAsia="Calibri" w:hAnsi="Calibri"/>
                          </w:rPr>
                        </w:pPr>
                      </w:p>
                      <w:p w:rsidR="00D7049E" w:rsidRDefault="00D7049E" w:rsidP="004D03B2">
                        <w:pPr>
                          <w:spacing w:line="252" w:lineRule="auto"/>
                          <w:rPr>
                            <w:rFonts w:ascii="Calibri" w:eastAsia="Calibri" w:hAnsi="Calibri"/>
                          </w:rPr>
                        </w:pPr>
                      </w:p>
                    </w:txbxContent>
                  </v:textbox>
                </v:shape>
                <w10:anchorlock/>
              </v:group>
            </w:pict>
          </mc:Fallback>
        </mc:AlternateContent>
      </w:r>
    </w:p>
    <w:p w14:paraId="135B34BD" w14:textId="77777777" w:rsidR="00C101EB" w:rsidRDefault="00C101EB" w:rsidP="00972624"/>
    <w:p w14:paraId="2D02F168" w14:textId="77777777" w:rsidR="00C101EB" w:rsidDel="00FA31F6" w:rsidRDefault="00C101EB" w:rsidP="00972624">
      <w:pPr>
        <w:rPr>
          <w:del w:id="72" w:author="Hill, Tristan" w:date="2022-02-21T18:18:00Z"/>
        </w:rPr>
      </w:pPr>
    </w:p>
    <w:p w14:paraId="64F3E5D7" w14:textId="77777777" w:rsidR="00C101EB" w:rsidDel="00FA31F6" w:rsidRDefault="00C101EB" w:rsidP="00972624">
      <w:pPr>
        <w:rPr>
          <w:del w:id="73" w:author="Hill, Tristan" w:date="2022-02-21T18:18:00Z"/>
        </w:rPr>
      </w:pPr>
    </w:p>
    <w:p w14:paraId="7BC558BF" w14:textId="77777777" w:rsidR="00C101EB" w:rsidDel="00FA31F6" w:rsidRDefault="00C101EB" w:rsidP="00972624">
      <w:pPr>
        <w:rPr>
          <w:del w:id="74" w:author="Hill, Tristan" w:date="2022-02-21T18:18:00Z"/>
        </w:rPr>
      </w:pPr>
    </w:p>
    <w:p w14:paraId="5CEA89F3" w14:textId="77777777" w:rsidR="00972624" w:rsidDel="00FA31F6" w:rsidRDefault="00972624" w:rsidP="002D5E0A">
      <w:pPr>
        <w:pStyle w:val="BodyTextIndent"/>
        <w:ind w:firstLine="0"/>
        <w:rPr>
          <w:del w:id="75" w:author="Hill, Tristan" w:date="2022-02-21T18:18:00Z"/>
          <w:kern w:val="0"/>
        </w:rPr>
      </w:pPr>
    </w:p>
    <w:p w14:paraId="2CBB2524" w14:textId="77777777" w:rsidR="005C7EDE" w:rsidRDefault="005C7EDE" w:rsidP="00972624">
      <w:pPr>
        <w:tabs>
          <w:tab w:val="center" w:pos="4680"/>
          <w:tab w:val="right" w:pos="9360"/>
        </w:tabs>
      </w:pPr>
    </w:p>
    <w:p w14:paraId="228CA534" w14:textId="77777777" w:rsidR="005C7EDE" w:rsidRDefault="005C7EDE" w:rsidP="00972624">
      <w:pPr>
        <w:tabs>
          <w:tab w:val="center" w:pos="4680"/>
          <w:tab w:val="right" w:pos="9360"/>
        </w:tabs>
      </w:pPr>
    </w:p>
    <w:p w14:paraId="08AA8E8A" w14:textId="77777777" w:rsidR="005C7EDE" w:rsidRDefault="005C7EDE" w:rsidP="00972624">
      <w:pPr>
        <w:tabs>
          <w:tab w:val="center" w:pos="4680"/>
          <w:tab w:val="right" w:pos="9360"/>
        </w:tabs>
      </w:pPr>
      <w:r>
        <w:t>“Classical ICP” uses the point-to-point error metric.</w:t>
      </w:r>
    </w:p>
    <w:p w14:paraId="122B0506" w14:textId="77777777" w:rsidR="005C7EDE" w:rsidRDefault="005C7EDE" w:rsidP="00972624">
      <w:pPr>
        <w:tabs>
          <w:tab w:val="center" w:pos="4680"/>
          <w:tab w:val="right" w:pos="9360"/>
        </w:tabs>
      </w:pPr>
    </w:p>
    <w:p w14:paraId="176C7632" w14:textId="77777777"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r>
        <w:rPr>
          <w:i/>
        </w:rPr>
        <w:t>i=k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29381962" w14:textId="77777777" w:rsidR="009A512F" w:rsidRDefault="009A512F" w:rsidP="00972624">
      <w:pPr>
        <w:tabs>
          <w:tab w:val="center" w:pos="4680"/>
          <w:tab w:val="right" w:pos="9360"/>
        </w:tabs>
      </w:pPr>
    </w:p>
    <w:p w14:paraId="68328EDA" w14:textId="77777777"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55AE5B88" w14:textId="77777777" w:rsidR="009A512F" w:rsidRDefault="009A512F" w:rsidP="00972624">
      <w:pPr>
        <w:tabs>
          <w:tab w:val="center" w:pos="4680"/>
          <w:tab w:val="right" w:pos="9360"/>
        </w:tabs>
        <w:jc w:val="center"/>
      </w:pPr>
    </w:p>
    <w:p w14:paraId="1CFA6466" w14:textId="77777777"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w:t>
      </w:r>
      <w:r>
        <w:lastRenderedPageBreak/>
        <w:t xml:space="preserve">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1B8CB295" w14:textId="77777777" w:rsidR="009A512F" w:rsidRDefault="009A512F" w:rsidP="00972624">
      <w:pPr>
        <w:tabs>
          <w:tab w:val="center" w:pos="4680"/>
          <w:tab w:val="right" w:pos="9360"/>
        </w:tabs>
      </w:pPr>
    </w:p>
    <w:bookmarkStart w:id="76" w:name="_Hlk66193486"/>
    <w:p w14:paraId="7FABCDC6" w14:textId="77777777" w:rsidR="00972624" w:rsidRDefault="00D5068F"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76"/>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3AADB989" w14:textId="77777777"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35B38620" w14:textId="77777777" w:rsidR="00BA3EA9" w:rsidRDefault="00BA3EA9" w:rsidP="00972624">
      <w:pPr>
        <w:tabs>
          <w:tab w:val="center" w:pos="4680"/>
          <w:tab w:val="right" w:pos="9360"/>
        </w:tabs>
      </w:pPr>
    </w:p>
    <w:p w14:paraId="432D4CCC" w14:textId="77777777" w:rsidR="009A512F" w:rsidRDefault="00D5068F"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733DCE29" w14:textId="77777777" w:rsidR="00BA3EA9" w:rsidRPr="004E11DD" w:rsidRDefault="00BA3EA9" w:rsidP="00BA3EA9">
      <w:pPr>
        <w:tabs>
          <w:tab w:val="center" w:pos="4680"/>
          <w:tab w:val="right" w:pos="9360"/>
        </w:tabs>
      </w:pPr>
    </w:p>
    <w:p w14:paraId="251AFCF9" w14:textId="77777777" w:rsidR="00BA3EA9" w:rsidRDefault="00D5068F"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52E9B07B" w14:textId="77777777" w:rsidR="00972624" w:rsidRPr="009A512F" w:rsidRDefault="00972624" w:rsidP="00972624">
      <w:pPr>
        <w:tabs>
          <w:tab w:val="center" w:pos="4680"/>
          <w:tab w:val="right" w:pos="9360"/>
        </w:tabs>
      </w:pPr>
    </w:p>
    <w:p w14:paraId="6A244303" w14:textId="77777777"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43675EF7" w14:textId="77777777" w:rsidR="009A512F" w:rsidRDefault="009A512F" w:rsidP="00972624">
      <w:pPr>
        <w:tabs>
          <w:tab w:val="center" w:pos="4680"/>
          <w:tab w:val="right" w:pos="9360"/>
        </w:tabs>
      </w:pPr>
    </w:p>
    <w:p w14:paraId="6FB2FB40" w14:textId="77777777"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0AC98C10" w14:textId="77777777" w:rsidR="009A512F" w:rsidRDefault="009A512F" w:rsidP="00972624">
      <w:pPr>
        <w:tabs>
          <w:tab w:val="center" w:pos="4680"/>
          <w:tab w:val="right" w:pos="9360"/>
        </w:tabs>
      </w:pPr>
    </w:p>
    <w:p w14:paraId="710F070B"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688E2AE7"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3DE0B852"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1BF3DE2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D933C12" w14:textId="77777777" w:rsidR="00972624" w:rsidRDefault="00972624" w:rsidP="00972624">
      <w:pPr>
        <w:tabs>
          <w:tab w:val="center" w:pos="4680"/>
          <w:tab w:val="right" w:pos="9360"/>
        </w:tabs>
      </w:pPr>
      <w:r>
        <w:t xml:space="preserve">and </w:t>
      </w:r>
    </w:p>
    <w:p w14:paraId="34742DF8"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4B078F11" w14:textId="77777777" w:rsidR="00972624" w:rsidRDefault="00AE23BB" w:rsidP="00972624">
      <w:pPr>
        <w:tabs>
          <w:tab w:val="center" w:pos="4680"/>
          <w:tab w:val="right" w:pos="9360"/>
        </w:tabs>
      </w:pPr>
      <w:r>
        <w:rPr>
          <w:highlight w:val="yellow"/>
        </w:rPr>
        <w:t>The</w:t>
      </w:r>
      <w:r w:rsidR="00972624" w:rsidRPr="00650978">
        <w:rPr>
          <w:highlight w:val="yellow"/>
        </w:rPr>
        <w:t xml:space="preserve"> correspondence</w:t>
      </w:r>
      <w:r>
        <w:rPr>
          <w:highlight w:val="yellow"/>
        </w:rPr>
        <w:t xml:space="preserve"> between points</w:t>
      </w:r>
      <w:r w:rsidR="00972624" w:rsidRPr="00650978">
        <w:rPr>
          <w:highlight w:val="yellow"/>
        </w:rPr>
        <w:t xml:space="preserve"> assumed in </w:t>
      </w:r>
      <w:r w:rsidR="00CF3B9F">
        <w:rPr>
          <w:highlight w:val="yellow"/>
        </w:rPr>
        <w:t xml:space="preserve">equation </w:t>
      </w:r>
      <w:r w:rsidR="00972624" w:rsidRPr="00650978">
        <w:rPr>
          <w:highlight w:val="yellow"/>
        </w:rPr>
        <w:t xml:space="preserve">(1) are </w:t>
      </w:r>
      <w:r w:rsidR="00CF3B9F">
        <w:rPr>
          <w:highlight w:val="yellow"/>
        </w:rPr>
        <w:t>un</w:t>
      </w:r>
      <w:r w:rsidR="00972624" w:rsidRPr="00650978">
        <w:rPr>
          <w:highlight w:val="yellow"/>
        </w:rPr>
        <w:t>known</w:t>
      </w:r>
      <w:r w:rsidR="00CF3B9F">
        <w:rPr>
          <w:highlight w:val="yellow"/>
        </w:rPr>
        <w:t xml:space="preserve"> at the start</w:t>
      </w:r>
      <w:r w:rsidR="00972624" w:rsidRPr="00650978">
        <w:rPr>
          <w:highlight w:val="yellow"/>
        </w:rPr>
        <w:t>. Therefore, t</w:t>
      </w:r>
      <w:r w:rsidR="00CF3B9F">
        <w:rPr>
          <w:highlight w:val="yellow"/>
        </w:rPr>
        <w:t xml:space="preserve">his </w:t>
      </w:r>
      <w:r w:rsidR="00972624" w:rsidRPr="00650978">
        <w:rPr>
          <w:highlight w:val="yellow"/>
        </w:rPr>
        <w:t xml:space="preserve">process is performed </w:t>
      </w:r>
      <w:r w:rsidR="00CF3B9F">
        <w:rPr>
          <w:highlight w:val="yellow"/>
        </w:rPr>
        <w:t xml:space="preserve">through </w:t>
      </w:r>
      <w:r w:rsidR="00972624" w:rsidRPr="00650978">
        <w:rPr>
          <w:highlight w:val="yellow"/>
        </w:rPr>
        <w:t>iterati</w:t>
      </w:r>
      <w:r w:rsidR="00CF3B9F">
        <w:rPr>
          <w:highlight w:val="yellow"/>
        </w:rPr>
        <w:t xml:space="preserve">on </w:t>
      </w:r>
      <w:r w:rsidR="00967045" w:rsidRPr="00650978">
        <w:rPr>
          <w:highlight w:val="yellow"/>
        </w:rPr>
        <w:t>[]</w:t>
      </w:r>
      <w:r w:rsidR="00CF3B9F">
        <w:rPr>
          <w:highlight w:val="yellow"/>
        </w:rPr>
        <w:t xml:space="preserve">. </w:t>
      </w:r>
      <w:r w:rsidR="00972624">
        <w:t xml:space="preserve"> </w:t>
      </w:r>
      <w:r w:rsidR="00CF3B9F">
        <w:t>B</w:t>
      </w:r>
      <w:r w:rsidR="00972624">
        <w:t>y assuming a correspondence between the reference and source point cloud set based on a minimum distance between points. The source is corrected and the 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5ED57957" w14:textId="77777777" w:rsidR="00972624" w:rsidRDefault="00972624" w:rsidP="007720FC">
      <w:pPr>
        <w:pStyle w:val="BodyTextIndent"/>
        <w:ind w:right="2520"/>
        <w:rPr>
          <w:kern w:val="0"/>
        </w:rPr>
      </w:pPr>
    </w:p>
    <w:p w14:paraId="3E9CE82E"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248403EE" w14:textId="77777777" w:rsidR="00402C1D" w:rsidRPr="0012344E" w:rsidRDefault="00402C1D" w:rsidP="00402C1D">
      <w:pPr>
        <w:pStyle w:val="BodyTextIndent"/>
        <w:rPr>
          <w:rFonts w:ascii="Arial" w:hAnsi="Arial" w:cs="Arial"/>
          <w:b/>
          <w:kern w:val="0"/>
        </w:rPr>
      </w:pPr>
    </w:p>
    <w:p w14:paraId="7797856B" w14:textId="77777777" w:rsidR="00402C1D" w:rsidRPr="00B26D81" w:rsidRDefault="00402C1D" w:rsidP="00402C1D">
      <w:pPr>
        <w:rPr>
          <w:b/>
          <w:bCs/>
          <w:highlight w:val="yellow"/>
        </w:rPr>
      </w:pPr>
      <w:r w:rsidRPr="00B26D81">
        <w:rPr>
          <w:b/>
          <w:bCs/>
          <w:highlight w:val="yellow"/>
        </w:rPr>
        <w:t>Transformation of Seam Points</w:t>
      </w:r>
    </w:p>
    <w:p w14:paraId="0AE65069" w14:textId="77777777" w:rsidR="00402C1D" w:rsidRPr="00B26D81" w:rsidRDefault="00402C1D" w:rsidP="00402C1D">
      <w:pPr>
        <w:rPr>
          <w:highlight w:val="yellow"/>
        </w:rPr>
      </w:pPr>
      <w:r w:rsidRPr="00B26D81">
        <w:rPr>
          <w:highlight w:val="yellow"/>
        </w:rPr>
        <w:t xml:space="preserve">Consider a </w:t>
      </w:r>
      <w:proofErr w:type="spellStart"/>
      <w:r w:rsidRPr="00B26D81">
        <w:rPr>
          <w:highlight w:val="yellow"/>
        </w:rPr>
        <w:t>pointcloud</w:t>
      </w:r>
      <w:proofErr w:type="spellEnd"/>
      <w:r w:rsidRPr="00B26D81">
        <w:rPr>
          <w:highlight w:val="yellow"/>
        </w:rPr>
        <w:t xml:space="preserve">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r>
          <w:rPr>
            <w:rFonts w:ascii="Cambria Math" w:hAnsi="Cambria Math"/>
            <w:highlight w:val="yellow"/>
          </w:rPr>
          <m:t>=</m:t>
        </m:r>
        <m:d>
          <m:dPr>
            <m:begChr m:val="{"/>
            <m:endChr m:val="}"/>
            <m:ctrlPr>
              <w:rPr>
                <w:rFonts w:ascii="Cambria Math" w:hAnsi="Cambria Math"/>
                <w:i/>
                <w:highlight w:val="yellow"/>
              </w:rPr>
            </m:ctrlPr>
          </m:dPr>
          <m:e>
            <m:sSub>
              <m:sSubPr>
                <m:ctrlPr>
                  <w:rPr>
                    <w:rFonts w:ascii="Cambria Math" w:hAnsi="Cambria Math"/>
                    <w:i/>
                    <w:highlight w:val="yellow"/>
                  </w:rPr>
                </m:ctrlPr>
              </m:sSubPr>
              <m:e>
                <m:acc>
                  <m:accPr>
                    <m:chr m:val="⃗"/>
                    <m:ctrlPr>
                      <w:rPr>
                        <w:rFonts w:ascii="Cambria Math" w:hAnsi="Cambria Math"/>
                        <w:i/>
                        <w:highlight w:val="yellow"/>
                      </w:rPr>
                    </m:ctrlPr>
                  </m:accPr>
                  <m:e>
                    <m:r>
                      <w:rPr>
                        <w:rFonts w:ascii="Cambria Math" w:hAnsi="Cambria Math"/>
                        <w:highlight w:val="yellow"/>
                      </w:rPr>
                      <m:t>r</m:t>
                    </m:r>
                  </m:e>
                </m:acc>
              </m:e>
              <m:sub>
                <m:r>
                  <w:rPr>
                    <w:rFonts w:ascii="Cambria Math" w:hAnsi="Cambria Math"/>
                    <w:highlight w:val="yellow"/>
                  </w:rPr>
                  <m:t>k</m:t>
                </m:r>
              </m:sub>
            </m:sSub>
          </m:e>
        </m:d>
        <m:r>
          <w:rPr>
            <w:rFonts w:ascii="Cambria Math" w:hAnsi="Cambria Math"/>
            <w:highlight w:val="yellow"/>
          </w:rPr>
          <m:t xml:space="preserve"> </m:t>
        </m:r>
      </m:oMath>
      <w:r w:rsidRPr="00B26D81">
        <w:rPr>
          <w:highlight w:val="yellow"/>
        </w:rPr>
        <w:t xml:space="preserve">for </w:t>
      </w:r>
      <m:oMath>
        <m:r>
          <w:rPr>
            <w:rFonts w:ascii="Cambria Math" w:hAnsi="Cambria Math"/>
            <w:highlight w:val="yellow"/>
          </w:rPr>
          <m:t xml:space="preserve">k=1,2,…,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S</m:t>
            </m:r>
          </m:sub>
        </m:sSub>
      </m:oMath>
      <w:r w:rsidRPr="00B26D81">
        <w:rPr>
          <w:highlight w:val="yellow"/>
        </w:rPr>
        <w:t xml:space="preserve"> located along the weld seam as described by the example application and defined in the CAD model. The weld seam exists at the shared location of the connecting faces of the two parts which make up the workpiece. The </w:t>
      </w:r>
      <w:proofErr w:type="spellStart"/>
      <w:r w:rsidRPr="00B26D81">
        <w:rPr>
          <w:highlight w:val="yellow"/>
        </w:rPr>
        <w:t>pointcloud</w:t>
      </w:r>
      <w:proofErr w:type="spellEnd"/>
      <w:r w:rsidRPr="00B26D81">
        <w:rPr>
          <w:highlight w:val="yellow"/>
        </w:rPr>
        <w:t xml:space="preserve">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is a subset of the pointcloud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 which represents the workpiece.</w:t>
      </w:r>
    </w:p>
    <w:p w14:paraId="45FEB675" w14:textId="77777777" w:rsidR="00402C1D" w:rsidRPr="00B26D81" w:rsidRDefault="00402C1D" w:rsidP="00402C1D">
      <w:pPr>
        <w:ind w:firstLine="720"/>
        <w:rPr>
          <w:highlight w:val="yellow"/>
        </w:rPr>
      </w:pPr>
      <w:r w:rsidRPr="00B26D81">
        <w:rPr>
          <w:highlight w:val="yellow"/>
        </w:rPr>
        <w:t xml:space="preserve">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p>
    <w:p w14:paraId="42DE1A5F" w14:textId="77777777" w:rsidR="00402C1D" w:rsidRPr="00B26D81" w:rsidRDefault="00402C1D" w:rsidP="00402C1D">
      <w:pPr>
        <w:rPr>
          <w:highlight w:val="yellow"/>
        </w:rPr>
      </w:pPr>
      <w:r w:rsidRPr="00B26D81">
        <w:rPr>
          <w:b/>
          <w:bCs/>
          <w:highlight w:val="yellow"/>
        </w:rPr>
        <w:tab/>
      </w:r>
      <w:r w:rsidRPr="00B26D81">
        <w:rPr>
          <w:highlight w:val="yellow"/>
        </w:rPr>
        <w:t xml:space="preserve">The </w:t>
      </w:r>
      <w:proofErr w:type="spellStart"/>
      <w:r w:rsidRPr="00B26D81">
        <w:rPr>
          <w:highlight w:val="yellow"/>
        </w:rPr>
        <w:t>pointcloud</w:t>
      </w:r>
      <w:proofErr w:type="spellEnd"/>
      <w:r w:rsidRPr="00B26D81">
        <w:rPr>
          <w:highlight w:val="yellow"/>
        </w:rPr>
        <w:t xml:space="preserve">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and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are defined with respect to a frame {{part}} located on the workpiece. </w:t>
      </w:r>
    </w:p>
    <w:p w14:paraId="390F029D" w14:textId="77777777" w:rsidR="00402C1D" w:rsidRPr="00B26D81" w:rsidRDefault="00402C1D" w:rsidP="00402C1D">
      <w:pPr>
        <w:rPr>
          <w:highlight w:val="yellow"/>
        </w:rPr>
      </w:pPr>
      <w:r w:rsidRPr="00B26D81">
        <w:rPr>
          <w:highlight w:val="yellow"/>
        </w:rPr>
        <w:t xml:space="preserve">To complete the desired operation the robot must carry the torch along the weld seam. The path generation stage requires the robot tool path points to be described with respect to the fixed frame of the robot. The </w:t>
      </w:r>
      <w:proofErr w:type="spellStart"/>
      <w:r w:rsidRPr="00B26D81">
        <w:rPr>
          <w:highlight w:val="yellow"/>
        </w:rPr>
        <w:t>pointcloud</w:t>
      </w:r>
      <w:proofErr w:type="spellEnd"/>
      <w:r w:rsidRPr="00B26D81">
        <w:rPr>
          <w:highlight w:val="yellow"/>
        </w:rPr>
        <w:t xml:space="preserve"> sets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and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can be </w:t>
      </w:r>
      <w:r w:rsidRPr="00B26D81">
        <w:rPr>
          <w:highlight w:val="yellow"/>
        </w:rPr>
        <w:t xml:space="preserve">projected into the fixed frame of the robot with the rigid transformation for </w:t>
      </w:r>
      <m:oMath>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Robot</m:t>
            </m:r>
          </m:sub>
          <m:sup>
            <m:r>
              <w:rPr>
                <w:rFonts w:ascii="Cambria Math" w:hAnsi="Cambria Math"/>
                <w:highlight w:val="yellow"/>
              </w:rPr>
              <m:t>Part</m:t>
            </m:r>
          </m:sup>
        </m:sSubSup>
      </m:oMath>
      <w:r w:rsidRPr="00B26D81">
        <w:rPr>
          <w:highlight w:val="yellow"/>
        </w:rPr>
        <w:t xml:space="preserve">  resulting from the ICP routine described previously as it is the best available approximation of the workpiece pose.</w:t>
      </w:r>
    </w:p>
    <w:p w14:paraId="25D09CEE" w14:textId="77777777" w:rsidR="00402C1D" w:rsidRPr="00B26D81" w:rsidRDefault="00402C1D" w:rsidP="00402C1D">
      <w:pPr>
        <w:rPr>
          <w:highlight w:val="yellow"/>
        </w:rPr>
      </w:pPr>
      <w:r w:rsidRPr="00B26D81">
        <w:rPr>
          <w:highlight w:val="yellow"/>
        </w:rPr>
        <w:tab/>
        <w:t xml:space="preserve">The set of points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Tool</m:t>
            </m:r>
          </m:sub>
        </m:sSub>
        <m:r>
          <w:rPr>
            <w:rFonts w:ascii="Cambria Math" w:hAnsi="Cambria Math"/>
            <w:highlight w:val="yellow"/>
          </w:rPr>
          <m:t>=</m:t>
        </m:r>
        <m:d>
          <m:dPr>
            <m:begChr m:val="{"/>
            <m:endChr m:val="}"/>
            <m:ctrlPr>
              <w:rPr>
                <w:rFonts w:ascii="Cambria Math" w:hAnsi="Cambria Math"/>
                <w:i/>
                <w:highlight w:val="yellow"/>
              </w:rPr>
            </m:ctrlPr>
          </m:dPr>
          <m:e>
            <m:sSub>
              <m:sSubPr>
                <m:ctrlPr>
                  <w:rPr>
                    <w:rFonts w:ascii="Cambria Math" w:hAnsi="Cambria Math"/>
                    <w:i/>
                    <w:highlight w:val="yellow"/>
                  </w:rPr>
                </m:ctrlPr>
              </m:sSubPr>
              <m:e>
                <m:acc>
                  <m:accPr>
                    <m:chr m:val="⃗"/>
                    <m:ctrlPr>
                      <w:rPr>
                        <w:rFonts w:ascii="Cambria Math" w:hAnsi="Cambria Math"/>
                        <w:i/>
                        <w:highlight w:val="yellow"/>
                      </w:rPr>
                    </m:ctrlPr>
                  </m:accPr>
                  <m:e>
                    <m:r>
                      <w:rPr>
                        <w:rFonts w:ascii="Cambria Math" w:hAnsi="Cambria Math"/>
                        <w:highlight w:val="yellow"/>
                      </w:rPr>
                      <m:t>r</m:t>
                    </m:r>
                  </m:e>
                </m:acc>
              </m:e>
              <m:sub>
                <m:r>
                  <w:rPr>
                    <w:rFonts w:ascii="Cambria Math" w:hAnsi="Cambria Math"/>
                    <w:highlight w:val="yellow"/>
                  </w:rPr>
                  <m:t>l</m:t>
                </m:r>
              </m:sub>
            </m:sSub>
          </m:e>
        </m:d>
      </m:oMath>
      <w:r w:rsidRPr="00B26D81">
        <w:rPr>
          <w:highlight w:val="yellow"/>
        </w:rPr>
        <w:t xml:space="preserve"> for </w:t>
      </w:r>
      <m:oMath>
        <m:r>
          <w:rPr>
            <w:rFonts w:ascii="Cambria Math" w:hAnsi="Cambria Math"/>
            <w:highlight w:val="yellow"/>
          </w:rPr>
          <m:t xml:space="preserve">l=1,2,…,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T</m:t>
            </m:r>
          </m:sub>
        </m:sSub>
      </m:oMath>
      <w:r w:rsidRPr="00B26D81">
        <w:rPr>
          <w:highlight w:val="yellow"/>
        </w:rPr>
        <w:t xml:space="preserve"> is found by applying the rotation </w:t>
      </w:r>
      <m:oMath>
        <m:r>
          <w:rPr>
            <w:rFonts w:ascii="Cambria Math" w:hAnsi="Cambria Math"/>
            <w:highlight w:val="yellow"/>
          </w:rPr>
          <m:t>R</m:t>
        </m:r>
      </m:oMath>
      <w:r w:rsidRPr="00B26D81">
        <w:rPr>
          <w:highlight w:val="yellow"/>
        </w:rPr>
        <w:t xml:space="preserve"> and translation </w:t>
      </w:r>
      <m:oMath>
        <m:r>
          <w:rPr>
            <w:rFonts w:ascii="Cambria Math" w:hAnsi="Cambria Math"/>
            <w:highlight w:val="yellow"/>
          </w:rPr>
          <m:t>t</m:t>
        </m:r>
      </m:oMath>
      <w:r w:rsidRPr="00B26D81">
        <w:rPr>
          <w:highlight w:val="yellow"/>
        </w:rPr>
        <w:t xml:space="preserve"> separately as shown. </w:t>
      </w:r>
      <m:oMath>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Robot</m:t>
            </m:r>
          </m:sub>
          <m:sup>
            <m:r>
              <w:rPr>
                <w:rFonts w:ascii="Cambria Math" w:hAnsi="Cambria Math"/>
                <w:highlight w:val="yellow"/>
              </w:rPr>
              <m:t>Part</m:t>
            </m:r>
          </m:sup>
        </m:sSubSup>
      </m:oMath>
      <w:r w:rsidRPr="00B26D81">
        <w:rPr>
          <w:highlight w:val="yellow"/>
        </w:rPr>
        <w:t xml:space="preserve"> = </w:t>
      </w:r>
      <w:proofErr w:type="gramStart"/>
      <w:r w:rsidRPr="00B26D81">
        <w:rPr>
          <w:highlight w:val="yellow"/>
        </w:rPr>
        <w:t>fn(</w:t>
      </w:r>
      <w:proofErr w:type="gramEnd"/>
      <w:r w:rsidRPr="00B26D81">
        <w:rPr>
          <w:highlight w:val="yellow"/>
        </w:rPr>
        <w:t>R, t)</w:t>
      </w:r>
    </w:p>
    <w:p w14:paraId="750E89F0" w14:textId="77777777" w:rsidR="00402C1D" w:rsidRPr="00B26D81" w:rsidRDefault="00402C1D" w:rsidP="00402C1D">
      <w:pPr>
        <w:rPr>
          <w:highlight w:val="yellow"/>
        </w:rPr>
      </w:pPr>
      <w:r w:rsidRPr="00B26D81">
        <w:rPr>
          <w:highlight w:val="yellow"/>
        </w:rPr>
        <w:tab/>
      </w:r>
    </w:p>
    <w:p w14:paraId="49CEBE30" w14:textId="77777777" w:rsidR="00402C1D" w:rsidRDefault="00D5068F" w:rsidP="00402C1D">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Tool</m:t>
            </m:r>
          </m:sub>
        </m:sSub>
        <m:r>
          <w:rPr>
            <w:rFonts w:ascii="Cambria Math" w:hAnsi="Cambria Math"/>
            <w:highlight w:val="yellow"/>
          </w:rPr>
          <m:t>={R</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k</m:t>
            </m:r>
          </m:sub>
        </m:sSub>
        <m:r>
          <w:rPr>
            <w:rFonts w:ascii="Cambria Math" w:hAnsi="Cambria Math"/>
            <w:highlight w:val="yellow"/>
          </w:rPr>
          <m:t>+t}</m:t>
        </m:r>
      </m:oMath>
      <w:r w:rsidR="00402C1D" w:rsidRPr="00B26D81">
        <w:rPr>
          <w:highlight w:val="yellow"/>
        </w:rPr>
        <w:t xml:space="preserve"> for </w:t>
      </w:r>
      <m:oMath>
        <m:r>
          <w:rPr>
            <w:rFonts w:ascii="Cambria Math" w:hAnsi="Cambria Math"/>
            <w:highlight w:val="yellow"/>
          </w:rPr>
          <m:t xml:space="preserve">k=1,2,…,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S</m:t>
            </m:r>
          </m:sub>
        </m:sSub>
      </m:oMath>
      <w:r w:rsidR="00402C1D">
        <w:t xml:space="preserve"> </w:t>
      </w:r>
    </w:p>
    <w:p w14:paraId="1E23373B" w14:textId="77777777" w:rsidR="00402C1D" w:rsidRPr="006B6B64" w:rsidRDefault="009F4F0B" w:rsidP="00402C1D">
      <w:pPr>
        <w:rPr>
          <w:b/>
          <w:bCs/>
        </w:rPr>
      </w:pPr>
      <w:r>
        <w:rPr>
          <w:noProof/>
        </w:rPr>
        <mc:AlternateContent>
          <mc:Choice Requires="wpc">
            <w:drawing>
              <wp:anchor distT="0" distB="0" distL="114300" distR="114300" simplePos="0" relativeHeight="251666432" behindDoc="0" locked="0" layoutInCell="1" allowOverlap="1" wp14:anchorId="39D1BE56" wp14:editId="65E4A37C">
                <wp:simplePos x="0" y="0"/>
                <wp:positionH relativeFrom="column">
                  <wp:posOffset>3600450</wp:posOffset>
                </wp:positionH>
                <wp:positionV relativeFrom="paragraph">
                  <wp:posOffset>154940</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76E92EC3" w14:textId="77777777" w:rsidR="00D7049E" w:rsidRDefault="00D7049E" w:rsidP="00402C1D">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00" editas="canvas" style="position:absolute;left:0;text-align:left;margin-left:283.5pt;margin-top:12.2pt;width:229.3pt;height:280.5pt;z-index:251666432;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">
                <v:shape id="_x0000_s1101" type="#_x0000_t75" style="position:absolute;width:29121;height:35623;visibility:visible;mso-wrap-style:square" filled="t">
                  <v:fill o:detectmouseclick="t"/>
                  <v:path o:connecttype="none"/>
                </v:shape>
                <v:group id="Group 20" o:spid="_x0000_s1102"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03"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04"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05"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rsidR="00D7049E" w:rsidRDefault="00D7049E" w:rsidP="00402C1D">
                          <w:pPr>
                            <w:spacing w:line="252" w:lineRule="auto"/>
                            <w:rPr>
                              <w:rFonts w:ascii="Calibri" w:eastAsia="Calibri" w:hAnsi="Calibri"/>
                            </w:rPr>
                          </w:pPr>
                          <w:r>
                            <w:rPr>
                              <w:rFonts w:ascii="Calibri" w:eastAsia="Calibri" w:hAnsi="Calibri"/>
                            </w:rPr>
                            <w:t>Figure 7 – Example Application A</w:t>
                          </w:r>
                        </w:p>
                      </w:txbxContent>
                    </v:textbox>
                  </v:shape>
                </v:group>
                <w10:wrap type="topAndBottom"/>
              </v:group>
            </w:pict>
          </mc:Fallback>
        </mc:AlternateContent>
      </w:r>
    </w:p>
    <w:p w14:paraId="6AB3DABC" w14:textId="77777777" w:rsidR="00402C1D" w:rsidRPr="006B6B64" w:rsidRDefault="00402C1D" w:rsidP="00402C1D">
      <w:pPr>
        <w:ind w:firstLine="720"/>
        <w:rPr>
          <w:b/>
          <w:bCs/>
        </w:rPr>
      </w:pPr>
      <w:r w:rsidRPr="006B6B64">
        <w:rPr>
          <w:b/>
          <w:bCs/>
        </w:rPr>
        <w:t>Joint Velocity Profile Generation</w:t>
      </w:r>
    </w:p>
    <w:p w14:paraId="10DB4DB8" w14:textId="77777777" w:rsidR="008A1BFD" w:rsidRDefault="008A1BFD" w:rsidP="000552C1">
      <w:pPr>
        <w:pStyle w:val="BodyTextIndent"/>
        <w:rPr>
          <w:kern w:val="0"/>
        </w:rPr>
      </w:pPr>
    </w:p>
    <w:p w14:paraId="48414324" w14:textId="77777777" w:rsidR="008A1BFD" w:rsidRDefault="008A1BFD" w:rsidP="000552C1">
      <w:pPr>
        <w:pStyle w:val="BodyTextIndent"/>
        <w:rPr>
          <w:kern w:val="0"/>
        </w:rPr>
      </w:pPr>
    </w:p>
    <w:p w14:paraId="0AB997DE" w14:textId="77777777" w:rsidR="008A1BFD" w:rsidRDefault="008A1BFD" w:rsidP="008A1BFD">
      <w:pPr>
        <w:spacing w:after="160" w:line="259" w:lineRule="auto"/>
        <w:rPr>
          <w:rFonts w:eastAsiaTheme="minorEastAsia"/>
        </w:rPr>
      </w:pPr>
      <w:r>
        <w: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where </w:t>
      </w:r>
      <w:r w:rsidRPr="0081099E">
        <w:rPr>
          <w:i/>
        </w:rPr>
        <w:t>P</w:t>
      </w:r>
      <w:r w:rsidRPr="0081099E">
        <w:rPr>
          <w:i/>
          <w:vertAlign w:val="subscript"/>
        </w:rPr>
        <w:t>i</w:t>
      </w:r>
      <w:r>
        <w:t xml:space="preserve"> contains the </w:t>
      </w:r>
      <w:proofErr w:type="spellStart"/>
      <w:r w:rsidRPr="0081099E">
        <w:rPr>
          <w:i/>
        </w:rPr>
        <w:t>x,y,z</w:t>
      </w:r>
      <w:proofErr w:type="spellEnd"/>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orientation). Thus, the weld path is first defined as a spline of linear segments defined by anchor or end points and orientations as pose pairs (</w:t>
      </w:r>
      <w:r w:rsidRPr="0081099E">
        <w:rPr>
          <w:i/>
        </w:rPr>
        <w:t>P</w:t>
      </w:r>
      <w:r w:rsidRPr="0081099E">
        <w:rPr>
          <w:i/>
          <w:vertAlign w:val="subscript"/>
        </w:rPr>
        <w:t>i</w:t>
      </w:r>
      <w:r w:rsidRPr="0081099E">
        <w:rPr>
          <w:i/>
        </w:rPr>
        <w:t>, O</w:t>
      </w:r>
      <w:r w:rsidRPr="0081099E">
        <w:rPr>
          <w:i/>
          <w:vertAlign w:val="subscript"/>
        </w:rPr>
        <w:t>i</w:t>
      </w:r>
      <w:r>
        <w:t xml:space="preserve">) existing at key points on the manufactured </w:t>
      </w:r>
      <w:r>
        <w:lastRenderedPageBreak/>
        <w:t xml:space="preserve">part (see </w:t>
      </w:r>
      <w:r>
        <w:rPr>
          <w:rFonts w:eastAsiaTheme="minorEastAsia"/>
        </w:rPr>
        <w:t>Figure XXX Sample 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proofErr w:type="spellStart"/>
      <w:r w:rsidRPr="0081099E">
        <w:rPr>
          <w:rFonts w:eastAsiaTheme="minorEastAsia"/>
          <w:i/>
        </w:rPr>
        <w:t>i</w:t>
      </w:r>
      <w:proofErr w:type="spellEnd"/>
      <w:r w:rsidRPr="0081099E">
        <w:rPr>
          <w:rFonts w:eastAsiaTheme="minorEastAsia"/>
          <w:i/>
        </w:rPr>
        <w:t>=1…</w:t>
      </w:r>
      <w:proofErr w:type="spellStart"/>
      <w:r w:rsidRPr="0081099E">
        <w:rPr>
          <w:rFonts w:eastAsiaTheme="minorEastAsia"/>
          <w:i/>
        </w:rPr>
        <w:t>n</w:t>
      </w:r>
      <w:r w:rsidRPr="0081099E">
        <w:rPr>
          <w:rFonts w:eastAsiaTheme="minorEastAsia"/>
          <w:i/>
          <w:vertAlign w:val="subscript"/>
        </w:rPr>
        <w:t>path</w:t>
      </w:r>
      <w:proofErr w:type="spellEnd"/>
      <w:r>
        <w:rPr>
          <w:rFonts w:eastAsiaTheme="minorEastAsia"/>
        </w:rPr>
        <w:t xml:space="preserve"> with orientations </w:t>
      </w:r>
      <w:proofErr w:type="gramStart"/>
      <w:r w:rsidRPr="0081099E">
        <w:rPr>
          <w:rFonts w:eastAsiaTheme="minorEastAsia"/>
          <w:i/>
        </w:rPr>
        <w:t>O</w:t>
      </w:r>
      <w:r w:rsidRPr="0081099E">
        <w:rPr>
          <w:rFonts w:eastAsiaTheme="minorEastAsia"/>
          <w:i/>
          <w:vertAlign w:val="subscript"/>
        </w:rPr>
        <w:t>i</w:t>
      </w:r>
      <w:r>
        <w:rPr>
          <w:rFonts w:eastAsiaTheme="minorEastAsia"/>
          <w:i/>
          <w:vertAlign w:val="subscript"/>
        </w:rPr>
        <w:t>,i</w:t>
      </w:r>
      <w:proofErr w:type="gramEnd"/>
      <w:r>
        <w:rPr>
          <w:rFonts w:eastAsiaTheme="minorEastAsia"/>
          <w:i/>
          <w:vertAlign w:val="subscript"/>
        </w:rPr>
        <w:t>+1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is defined as a Linear segment with appropriate blends for the full robot pose. Parabolic blends are used in this work, but could be replaced with a blend that would limit the magnitude of higher derivatives of join motion.  The weld specifications </w:t>
      </w:r>
      <w:proofErr w:type="gramStart"/>
      <w:r>
        <w:rPr>
          <w:rFonts w:eastAsiaTheme="minorEastAsia"/>
        </w:rPr>
        <w:t>defines</w:t>
      </w:r>
      <w:proofErr w:type="gramEnd"/>
      <w:r>
        <w:rPr>
          <w:rFonts w:eastAsiaTheme="minorEastAsia"/>
        </w:rPr>
        <w:t xml:space="preserve">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w:t>
      </w:r>
      <w:proofErr w:type="spellStart"/>
      <w:r>
        <w:rPr>
          <w:rFonts w:eastAsiaTheme="minorEastAsia"/>
        </w:rPr>
        <w:t>t</w:t>
      </w:r>
      <w:r>
        <w:rPr>
          <w:rFonts w:eastAsiaTheme="minorEastAsia"/>
          <w:vertAlign w:val="subscript"/>
        </w:rPr>
        <w:t>i</w:t>
      </w:r>
      <w:proofErr w:type="spellEnd"/>
      <w:r>
        <w:rPr>
          <w:rFonts w:eastAsiaTheme="minorEastAsia"/>
          <w:vertAlign w:val="subscript"/>
        </w:rPr>
        <w:t xml:space="preserve">, </w:t>
      </w:r>
      <w:proofErr w:type="spellStart"/>
      <w:r>
        <w:rPr>
          <w:rFonts w:eastAsiaTheme="minorEastAsia"/>
          <w:i/>
        </w:rPr>
        <w:t>t</w:t>
      </w:r>
      <w:r>
        <w:rPr>
          <w:rFonts w:eastAsiaTheme="minorEastAsia"/>
          <w:i/>
          <w:vertAlign w:val="subscript"/>
        </w:rPr>
        <w:t>f</w:t>
      </w:r>
      <w:proofErr w:type="spellEnd"/>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r>
        <w:rPr>
          <w:rFonts w:eastAsiaTheme="minorEastAsia"/>
          <w:i/>
        </w:rPr>
        <w:t>i</w:t>
      </w:r>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0BB8D5BD" w14:textId="275D89A2" w:rsidR="008A1BFD" w:rsidRDefault="008A1BFD" w:rsidP="008A1BFD">
      <w:pPr>
        <w:pStyle w:val="BodyTextIndent"/>
        <w:ind w:firstLine="0"/>
      </w:pPr>
      <w:proofErr w:type="gramStart"/>
      <w:r w:rsidRPr="005C4588">
        <w:t xml:space="preserve">In </w:t>
      </w:r>
      <w:r>
        <w:t>order to</w:t>
      </w:r>
      <w:proofErr w:type="gramEnd"/>
      <w:r>
        <w:t xml:space="preserve">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The points are updated through multiplication with the transformation XXX.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1B7EEB6B" w14:textId="6AFF09DB" w:rsidR="008A1BFD" w:rsidRDefault="008A1BFD" w:rsidP="008A1BFD">
      <w:pPr>
        <w:spacing w:after="160" w:line="259" w:lineRule="auto"/>
        <w:rPr>
          <w:rFonts w:eastAsiaTheme="minorEastAsia"/>
        </w:rPr>
      </w:pPr>
    </w:p>
    <w:p w14:paraId="6F1A23A9" w14:textId="45DFC9A9" w:rsidR="008A1BFD" w:rsidRDefault="008A1BFD" w:rsidP="008A1BFD">
      <w:pPr>
        <w:spacing w:after="160" w:line="259" w:lineRule="auto"/>
        <w:rPr>
          <w:ins w:id="77" w:author="Hill, Tristan" w:date="2022-02-21T18:30:00Z"/>
          <w:rFonts w:eastAsiaTheme="minorEastAsia"/>
        </w:rPr>
      </w:pPr>
      <w:r>
        <w:rPr>
          <w:noProof/>
        </w:rPr>
        <mc:AlternateContent>
          <mc:Choice Requires="wpg">
            <w:drawing>
              <wp:inline distT="0" distB="0" distL="0" distR="0" wp14:anchorId="41028BA2" wp14:editId="19B39E45">
                <wp:extent cx="3357676" cy="1308882"/>
                <wp:effectExtent l="19050" t="0" r="33655" b="5715"/>
                <wp:docPr id="130" name="Group 130"/>
                <wp:cNvGraphicFramePr/>
                <a:graphic xmlns:a="http://schemas.openxmlformats.org/drawingml/2006/main">
                  <a:graphicData uri="http://schemas.microsoft.com/office/word/2010/wordprocessingGroup">
                    <wpg:wgp>
                      <wpg:cNvGrpSpPr/>
                      <wpg:grpSpPr>
                        <a:xfrm>
                          <a:off x="0" y="0"/>
                          <a:ext cx="3357676" cy="1308882"/>
                          <a:chOff x="0" y="-408347"/>
                          <a:chExt cx="5577562" cy="3186901"/>
                        </a:xfrm>
                      </wpg:grpSpPr>
                      <wpg:grpSp>
                        <wpg:cNvPr id="131" name="Group 131"/>
                        <wpg:cNvGrpSpPr/>
                        <wpg:grpSpPr>
                          <a:xfrm>
                            <a:off x="0" y="-408347"/>
                            <a:ext cx="5577562" cy="3186901"/>
                            <a:chOff x="0" y="-408347"/>
                            <a:chExt cx="5577562" cy="3186901"/>
                          </a:xfrm>
                        </wpg:grpSpPr>
                        <wpg:grpSp>
                          <wpg:cNvPr id="132" name="Group 132"/>
                          <wpg:cNvGrpSpPr/>
                          <wpg:grpSpPr>
                            <a:xfrm>
                              <a:off x="0" y="-408347"/>
                              <a:ext cx="5577562" cy="2973167"/>
                              <a:chOff x="0" y="-408347"/>
                              <a:chExt cx="5577562" cy="2973167"/>
                            </a:xfrm>
                          </wpg:grpSpPr>
                          <wpg:grpSp>
                            <wpg:cNvPr id="133" name="Group 133"/>
                            <wpg:cNvGrpSpPr/>
                            <wpg:grpSpPr>
                              <a:xfrm>
                                <a:off x="0" y="-408347"/>
                                <a:ext cx="5577562" cy="2920932"/>
                                <a:chOff x="-1" y="-737585"/>
                                <a:chExt cx="8186894" cy="4688108"/>
                              </a:xfrm>
                            </wpg:grpSpPr>
                            <wps:wsp>
                              <wps:cNvPr id="134" name="Parallelogram 134"/>
                              <wps:cNvSpPr/>
                              <wps:spPr>
                                <a:xfrm>
                                  <a:off x="-1" y="834355"/>
                                  <a:ext cx="8186894" cy="3116168"/>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Cube 135"/>
                              <wps:cNvSpPr/>
                              <wps:spPr>
                                <a:xfrm>
                                  <a:off x="981636" y="1218944"/>
                                  <a:ext cx="3978910" cy="2018664"/>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Cube 136"/>
                              <wps:cNvSpPr/>
                              <wps:spPr>
                                <a:xfrm>
                                  <a:off x="4824981" y="-737585"/>
                                  <a:ext cx="1462160" cy="3975185"/>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137"/>
                            <wps:cNvSpPr txBox="1"/>
                            <wps:spPr>
                              <a:xfrm>
                                <a:off x="3342742" y="1966802"/>
                                <a:ext cx="679420" cy="598018"/>
                              </a:xfrm>
                              <a:prstGeom prst="rect">
                                <a:avLst/>
                              </a:prstGeom>
                              <a:noFill/>
                              <a:ln w="6350">
                                <a:noFill/>
                              </a:ln>
                            </wps:spPr>
                            <wps:txbx>
                              <w:txbxContent>
                                <w:p w14:paraId="0B81F2B8" w14:textId="77777777" w:rsidR="00D7049E" w:rsidRPr="00192BA2" w:rsidRDefault="00D7049E" w:rsidP="008A1BFD">
                                  <w:pPr>
                                    <w:rPr>
                                      <w:sz w:val="16"/>
                                      <w:vertAlign w:val="subscript"/>
                                    </w:rPr>
                                  </w:pPr>
                                  <w:r w:rsidRPr="00192BA2">
                                    <w:rPr>
                                      <w:sz w:val="16"/>
                                    </w:rPr>
                                    <w:t>P</w:t>
                                  </w:r>
                                  <w:r>
                                    <w:rPr>
                                      <w:sz w:val="16"/>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3979107" y="1491553"/>
                                <a:ext cx="747846" cy="760401"/>
                              </a:xfrm>
                              <a:prstGeom prst="rect">
                                <a:avLst/>
                              </a:prstGeom>
                              <a:noFill/>
                              <a:ln w="6350">
                                <a:noFill/>
                              </a:ln>
                            </wps:spPr>
                            <wps:txbx>
                              <w:txbxContent>
                                <w:p w14:paraId="41752C73" w14:textId="77777777" w:rsidR="00D7049E" w:rsidRPr="00192BA2" w:rsidRDefault="00D7049E"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365726" y="1931083"/>
                              <a:ext cx="835954" cy="722793"/>
                            </a:xfrm>
                            <a:prstGeom prst="rect">
                              <a:avLst/>
                            </a:prstGeom>
                            <a:noFill/>
                            <a:ln w="6350">
                              <a:noFill/>
                            </a:ln>
                          </wps:spPr>
                          <wps:txbx>
                            <w:txbxContent>
                              <w:p w14:paraId="345146B8" w14:textId="77777777" w:rsidR="00D7049E" w:rsidRDefault="00D7049E"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D7049E" w:rsidRPr="00192BA2" w:rsidRDefault="00D7049E" w:rsidP="008A1BFD">
                                <w:pPr>
                                  <w:rPr>
                                    <w:sz w:val="1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1638456" y="2025233"/>
                              <a:ext cx="828310" cy="753321"/>
                            </a:xfrm>
                            <a:prstGeom prst="rect">
                              <a:avLst/>
                            </a:prstGeom>
                            <a:noFill/>
                            <a:ln w="6350">
                              <a:noFill/>
                            </a:ln>
                          </wps:spPr>
                          <wps:txbx>
                            <w:txbxContent>
                              <w:p w14:paraId="3353BEA4" w14:textId="77777777" w:rsidR="00D7049E" w:rsidRPr="00192BA2" w:rsidRDefault="00D7049E"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 name="Text Box 141"/>
                        <wps:cNvSpPr txBox="1"/>
                        <wps:spPr>
                          <a:xfrm>
                            <a:off x="4270489" y="516527"/>
                            <a:ext cx="790552" cy="893664"/>
                          </a:xfrm>
                          <a:prstGeom prst="rect">
                            <a:avLst/>
                          </a:prstGeom>
                          <a:noFill/>
                          <a:ln w="6350">
                            <a:noFill/>
                          </a:ln>
                        </wps:spPr>
                        <wps:txbx>
                          <w:txbxContent>
                            <w:p w14:paraId="7952B30D" w14:textId="77777777" w:rsidR="00D7049E" w:rsidRPr="00192BA2" w:rsidRDefault="00D7049E" w:rsidP="008A1BFD">
                              <w:pPr>
                                <w:rPr>
                                  <w:sz w:val="16"/>
                                  <w:vertAlign w:val="subscript"/>
                                </w:rPr>
                              </w:pPr>
                              <w:r w:rsidRPr="00192BA2">
                                <w:rPr>
                                  <w:sz w:val="16"/>
                                </w:rPr>
                                <w:t>P</w:t>
                              </w:r>
                              <w:r>
                                <w:rPr>
                                  <w:sz w:val="1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028BA2" id="Group 130" o:spid="_x0000_s1106" style="width:264.4pt;height:103.05pt;mso-position-horizontal-relative:char;mso-position-vertical-relative:line" coordorigin=",-4083" coordsize="55775,3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">
                <v:group id="Group 131" o:spid="_x0000_s1107" style="position:absolute;top:-4083;width:55775;height:31868" coordorigin=",-4083"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108" style="position:absolute;top:-4083;width:55775;height:29731" coordorigin=",-4083"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09" style="position:absolute;top:-4083;width:55775;height:29208" coordorigin=",-7375"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4" o:spid="_x0000_s1110" type="#_x0000_t7" style="position:absolute;top:8343;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35" o:spid="_x0000_s1111" type="#_x0000_t16" style="position:absolute;left:9816;top:12189;width:39789;height:2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" adj="1252" fillcolor="white [3212]" strokecolor="black [3213]" strokeweight="1pt"/>
                      <v:shape id="Cube 136" o:spid="_x0000_s1112" type="#_x0000_t16" style="position:absolute;left:48249;top:-7375;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" adj="19446" fillcolor="white [3212]" strokecolor="black [3213]" strokeweight="1pt"/>
                    </v:group>
                    <v:shape id="Text Box 137" o:spid="_x0000_s1113" type="#_x0000_t202" style="position:absolute;left:33427;top:19668;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rsidR="00D7049E" w:rsidRPr="00192BA2" w:rsidRDefault="00D7049E" w:rsidP="008A1BFD">
                            <w:pPr>
                              <w:rPr>
                                <w:sz w:val="16"/>
                                <w:vertAlign w:val="subscript"/>
                              </w:rPr>
                            </w:pPr>
                            <w:r w:rsidRPr="00192BA2">
                              <w:rPr>
                                <w:sz w:val="16"/>
                              </w:rPr>
                              <w:t>P</w:t>
                            </w:r>
                            <w:r>
                              <w:rPr>
                                <w:sz w:val="16"/>
                                <w:vertAlign w:val="subscript"/>
                              </w:rPr>
                              <w:t>i+1</w:t>
                            </w:r>
                          </w:p>
                        </w:txbxContent>
                      </v:textbox>
                    </v:shape>
                    <v:shape id="Text Box 138" o:spid="_x0000_s1114" type="#_x0000_t202" style="position:absolute;left:39791;top:14915;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rsidR="00D7049E" w:rsidRPr="00192BA2" w:rsidRDefault="00D7049E"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v:textbox>
                    </v:shape>
                  </v:group>
                  <v:shape id="Text Box 139" o:spid="_x0000_s1115" type="#_x0000_t202" style="position:absolute;left:3657;top:19310;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rsidR="00D7049E" w:rsidRDefault="00D7049E" w:rsidP="008A1BFD">
                          <w:pPr>
                            <w:rPr>
                              <w:sz w:val="16"/>
                              <w:vertAlign w:val="subscript"/>
                            </w:rPr>
                          </w:pPr>
                          <w:r w:rsidRPr="00192BA2">
                            <w:rPr>
                              <w:sz w:val="16"/>
                            </w:rPr>
                            <w:t>P</w:t>
                          </w:r>
                          <w:r w:rsidRPr="00192BA2">
                            <w:rPr>
                              <w:sz w:val="16"/>
                              <w:vertAlign w:val="subscript"/>
                            </w:rPr>
                            <w:t>1</w:t>
                          </w:r>
                          <w:r>
                            <w:rPr>
                              <w:sz w:val="16"/>
                              <w:vertAlign w:val="subscript"/>
                            </w:rPr>
                            <w:t>+2</w:t>
                          </w:r>
                        </w:p>
                        <w:p w:rsidR="00D7049E" w:rsidRPr="00192BA2" w:rsidRDefault="00D7049E" w:rsidP="008A1BFD">
                          <w:pPr>
                            <w:rPr>
                              <w:sz w:val="16"/>
                              <w:vertAlign w:val="subscript"/>
                            </w:rPr>
                          </w:pPr>
                        </w:p>
                      </w:txbxContent>
                    </v:textbox>
                  </v:shape>
                  <v:shape id="Text Box 140" o:spid="_x0000_s1116" type="#_x0000_t202" style="position:absolute;left:16384;top:20252;width:8283;height: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rsidR="00D7049E" w:rsidRPr="00192BA2" w:rsidRDefault="00D7049E"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v:textbox>
                  </v:shape>
                </v:group>
                <v:shape id="Text Box 141" o:spid="_x0000_s1117" type="#_x0000_t202" style="position:absolute;left:42704;top:5165;width:7906;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rsidR="00D7049E" w:rsidRPr="00192BA2" w:rsidRDefault="00D7049E" w:rsidP="008A1BFD">
                        <w:pPr>
                          <w:rPr>
                            <w:sz w:val="16"/>
                            <w:vertAlign w:val="subscript"/>
                          </w:rPr>
                        </w:pPr>
                        <w:r w:rsidRPr="00192BA2">
                          <w:rPr>
                            <w:sz w:val="16"/>
                          </w:rPr>
                          <w:t>P</w:t>
                        </w:r>
                        <w:r>
                          <w:rPr>
                            <w:sz w:val="16"/>
                            <w:vertAlign w:val="subscript"/>
                          </w:rPr>
                          <w:t>i</w:t>
                        </w:r>
                      </w:p>
                    </w:txbxContent>
                  </v:textbox>
                </v:shape>
                <w10:anchorlock/>
              </v:group>
            </w:pict>
          </mc:Fallback>
        </mc:AlternateContent>
      </w:r>
    </w:p>
    <w:p w14:paraId="35483EBF" w14:textId="5285BDDF" w:rsidR="001276CE" w:rsidRDefault="001276CE" w:rsidP="008A1BFD">
      <w:pPr>
        <w:spacing w:after="160" w:line="259" w:lineRule="auto"/>
        <w:rPr>
          <w:ins w:id="78" w:author="Hill, Tristan" w:date="2022-02-21T18:30:00Z"/>
          <w:rFonts w:eastAsiaTheme="minorEastAsia"/>
        </w:rPr>
      </w:pPr>
      <w:ins w:id="79" w:author="Hill, Tristan" w:date="2022-02-21T18:31:00Z">
        <w:r>
          <w:rPr>
            <w:noProof/>
          </w:rPr>
          <mc:AlternateContent>
            <mc:Choice Requires="wpc">
              <w:drawing>
                <wp:anchor distT="0" distB="0" distL="114300" distR="114300" simplePos="0" relativeHeight="251713536" behindDoc="0" locked="0" layoutInCell="1" allowOverlap="1" wp14:anchorId="54DC8D20" wp14:editId="06B657FE">
                  <wp:simplePos x="0" y="0"/>
                  <wp:positionH relativeFrom="column">
                    <wp:align>left</wp:align>
                  </wp:positionH>
                  <wp:positionV relativeFrom="paragraph">
                    <wp:posOffset>212090</wp:posOffset>
                  </wp:positionV>
                  <wp:extent cx="3245485" cy="1528445"/>
                  <wp:effectExtent l="0" t="0" r="0" b="0"/>
                  <wp:wrapTopAndBottom/>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0" name="Text Box 190"/>
                          <wps:cNvSpPr txBox="1"/>
                          <wps:spPr>
                            <a:xfrm>
                              <a:off x="63703" y="37149"/>
                              <a:ext cx="2374900" cy="278130"/>
                            </a:xfrm>
                            <a:prstGeom prst="rect">
                              <a:avLst/>
                            </a:prstGeom>
                            <a:solidFill>
                              <a:schemeClr val="lt1"/>
                            </a:solidFill>
                            <a:ln w="6350">
                              <a:solidFill>
                                <a:prstClr val="black"/>
                              </a:solidFill>
                            </a:ln>
                          </wps:spPr>
                          <wps:txbx>
                            <w:txbxContent>
                              <w:p w14:paraId="76BD5D2D" w14:textId="77777777" w:rsidR="001276CE" w:rsidRPr="00D5068F" w:rsidRDefault="001276CE" w:rsidP="001276CE">
                                <w:pPr>
                                  <w:rPr>
                                    <w:sz w:val="16"/>
                                    <w:szCs w:val="16"/>
                                    <w:rPrChange w:id="80" w:author="Hill, Tristan" w:date="2022-02-21T18:34:00Z">
                                      <w:rPr/>
                                    </w:rPrChange>
                                  </w:rPr>
                                </w:pPr>
                                <w:ins w:id="81" w:author="Hill, Tristan" w:date="2022-02-21T18:26:00Z">
                                  <w:r w:rsidRPr="00D5068F">
                                    <w:rPr>
                                      <w:sz w:val="16"/>
                                      <w:szCs w:val="16"/>
                                      <w:rPrChange w:id="82" w:author="Hill, Tristan" w:date="2022-02-21T18:34:00Z">
                                        <w:rPr/>
                                      </w:rPrChange>
                                    </w:rPr>
                                    <w:t>Table X – Experimental Results</w:t>
                                  </w:r>
                                </w:ins>
                                <w:ins w:id="83" w:author="Hill, Tristan" w:date="2022-02-21T18:27:00Z">
                                  <w:r w:rsidRPr="00D5068F">
                                    <w:rPr>
                                      <w:sz w:val="16"/>
                                      <w:szCs w:val="16"/>
                                      <w:rPrChange w:id="84" w:author="Hill, Tristan" w:date="2022-02-21T18:34:00Z">
                                        <w:rPr/>
                                      </w:rPrChange>
                                    </w:rPr>
                                    <w:t xml:space="preserve"> – LiDAR Calibration</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1" name="Picture 191"/>
                            <pic:cNvPicPr>
                              <a:picLocks noChangeAspect="1"/>
                            </pic:cNvPicPr>
                          </pic:nvPicPr>
                          <pic:blipFill>
                            <a:blip r:embed="rId63"/>
                            <a:stretch>
                              <a:fillRect/>
                            </a:stretch>
                          </pic:blipFill>
                          <pic:spPr>
                            <a:xfrm>
                              <a:off x="0" y="297468"/>
                              <a:ext cx="3245485" cy="641094"/>
                            </a:xfrm>
                            <a:prstGeom prst="rect">
                              <a:avLst/>
                            </a:prstGeom>
                          </pic:spPr>
                        </pic:pic>
                        <pic:pic xmlns:pic="http://schemas.openxmlformats.org/drawingml/2006/picture">
                          <pic:nvPicPr>
                            <pic:cNvPr id="192" name="Picture 192"/>
                            <pic:cNvPicPr>
                              <a:picLocks noChangeAspect="1"/>
                            </pic:cNvPicPr>
                          </pic:nvPicPr>
                          <pic:blipFill>
                            <a:blip r:embed="rId64"/>
                            <a:stretch>
                              <a:fillRect/>
                            </a:stretch>
                          </pic:blipFill>
                          <pic:spPr>
                            <a:xfrm>
                              <a:off x="0" y="961877"/>
                              <a:ext cx="3245485" cy="459791"/>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4DC8D20" id="Canvas 193" o:spid="_x0000_s1118" editas="canvas" style="position:absolute;left:0;text-align:left;margin-left:0;margin-top:16.7pt;width:255.55pt;height:120.35pt;z-index:251713536;mso-position-horizontal:left;mso-position-horizontal-relative:text;mso-position-vertical-relative:text;mso-width-relative:margin;mso-height-relative:margin" coordsize="32454,152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">
                  <v:shape id="_x0000_s1119" type="#_x0000_t75" style="position:absolute;width:32454;height:15284;visibility:visible;mso-wrap-style:square" filled="t">
                    <v:fill o:detectmouseclick="t"/>
                    <v:path o:connecttype="none"/>
                  </v:shape>
                  <v:shape id="Text Box 190" o:spid="_x0000_s1120" type="#_x0000_t202" style="position:absolute;left:637;top:371;width:23749;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" fillcolor="white [3201]" strokeweight=".5pt">
                    <v:textbox>
                      <w:txbxContent>
                        <w:p w14:paraId="76BD5D2D" w14:textId="77777777" w:rsidR="001276CE" w:rsidRPr="00D5068F" w:rsidRDefault="001276CE" w:rsidP="001276CE">
                          <w:pPr>
                            <w:rPr>
                              <w:sz w:val="16"/>
                              <w:szCs w:val="16"/>
                              <w:rPrChange w:id="85" w:author="Hill, Tristan" w:date="2022-02-21T18:34:00Z">
                                <w:rPr/>
                              </w:rPrChange>
                            </w:rPr>
                          </w:pPr>
                          <w:ins w:id="86" w:author="Hill, Tristan" w:date="2022-02-21T18:26:00Z">
                            <w:r w:rsidRPr="00D5068F">
                              <w:rPr>
                                <w:sz w:val="16"/>
                                <w:szCs w:val="16"/>
                                <w:rPrChange w:id="87" w:author="Hill, Tristan" w:date="2022-02-21T18:34:00Z">
                                  <w:rPr/>
                                </w:rPrChange>
                              </w:rPr>
                              <w:t>Table X – Experimental Results</w:t>
                            </w:r>
                          </w:ins>
                          <w:ins w:id="88" w:author="Hill, Tristan" w:date="2022-02-21T18:27:00Z">
                            <w:r w:rsidRPr="00D5068F">
                              <w:rPr>
                                <w:sz w:val="16"/>
                                <w:szCs w:val="16"/>
                                <w:rPrChange w:id="89" w:author="Hill, Tristan" w:date="2022-02-21T18:34:00Z">
                                  <w:rPr/>
                                </w:rPrChange>
                              </w:rPr>
                              <w:t xml:space="preserve"> – LiDAR Calibration</w:t>
                            </w:r>
                          </w:ins>
                        </w:p>
                      </w:txbxContent>
                    </v:textbox>
                  </v:shape>
                  <v:shape id="Picture 191" o:spid="_x0000_s1121" type="#_x0000_t75" style="position:absolute;top:2974;width:32454;height:6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">
                    <v:imagedata r:id="rId65" o:title=""/>
                  </v:shape>
                  <v:shape id="Picture 192" o:spid="_x0000_s1122" type="#_x0000_t75" style="position:absolute;top:9618;width:32454;height:4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">
                    <v:imagedata r:id="rId66" o:title=""/>
                  </v:shape>
                  <w10:wrap type="topAndBottom"/>
                </v:group>
              </w:pict>
            </mc:Fallback>
          </mc:AlternateContent>
        </w:r>
      </w:ins>
    </w:p>
    <w:p w14:paraId="090DE98D" w14:textId="097156F1" w:rsidR="001276CE" w:rsidRDefault="001276CE" w:rsidP="008A1BFD">
      <w:pPr>
        <w:spacing w:after="160" w:line="259" w:lineRule="auto"/>
        <w:rPr>
          <w:ins w:id="90" w:author="Hill, Tristan" w:date="2022-02-21T18:30:00Z"/>
          <w:rFonts w:eastAsiaTheme="minorEastAsia"/>
        </w:rPr>
      </w:pPr>
    </w:p>
    <w:p w14:paraId="5C210BF4" w14:textId="77AA121C" w:rsidR="001276CE" w:rsidRDefault="001276CE" w:rsidP="008A1BFD">
      <w:pPr>
        <w:spacing w:after="160" w:line="259" w:lineRule="auto"/>
        <w:rPr>
          <w:ins w:id="91" w:author="Hill, Tristan" w:date="2022-02-21T18:30:00Z"/>
          <w:rFonts w:eastAsiaTheme="minorEastAsia"/>
        </w:rPr>
      </w:pPr>
    </w:p>
    <w:p w14:paraId="23CFB23A" w14:textId="567E4B33" w:rsidR="001276CE" w:rsidRDefault="001276CE" w:rsidP="008A1BFD">
      <w:pPr>
        <w:spacing w:after="160" w:line="259" w:lineRule="auto"/>
        <w:rPr>
          <w:ins w:id="92" w:author="Hill, Tristan" w:date="2022-02-21T18:30:00Z"/>
          <w:rFonts w:eastAsiaTheme="minorEastAsia"/>
        </w:rPr>
      </w:pPr>
    </w:p>
    <w:p w14:paraId="4617CE73" w14:textId="77777777" w:rsidR="001276CE" w:rsidRDefault="001276CE" w:rsidP="008A1BFD">
      <w:pPr>
        <w:spacing w:after="160" w:line="259" w:lineRule="auto"/>
        <w:rPr>
          <w:ins w:id="93" w:author="Hill, Tristan" w:date="2022-02-21T18:29:00Z"/>
          <w:rFonts w:eastAsiaTheme="minorEastAsia"/>
        </w:rPr>
      </w:pPr>
    </w:p>
    <w:p w14:paraId="33CD68CA" w14:textId="77777777" w:rsidR="001276CE" w:rsidRDefault="001276CE" w:rsidP="008A1BFD">
      <w:pPr>
        <w:spacing w:after="160" w:line="259" w:lineRule="auto"/>
        <w:rPr>
          <w:rFonts w:eastAsiaTheme="minorEastAsia"/>
        </w:rPr>
      </w:pPr>
    </w:p>
    <w:p w14:paraId="74ABF1D4" w14:textId="77777777" w:rsidR="008A1BFD" w:rsidRDefault="008A1BFD" w:rsidP="008A1BFD">
      <w:pPr>
        <w:spacing w:after="160" w:line="259" w:lineRule="auto"/>
        <w:rPr>
          <w:rFonts w:eastAsiaTheme="minorEastAsia"/>
        </w:rPr>
      </w:pPr>
      <w:r>
        <w:rPr>
          <w:rFonts w:eastAsiaTheme="minorEastAsia"/>
        </w:rPr>
        <w:t>Figure XXX Sample Manufactured part</w:t>
      </w:r>
    </w:p>
    <w:p w14:paraId="036958D1" w14:textId="77777777" w:rsidR="008A1BFD" w:rsidRDefault="008A1BFD" w:rsidP="008A1BFD">
      <w:pPr>
        <w:spacing w:after="160" w:line="259" w:lineRule="auto"/>
        <w:rPr>
          <w:rFonts w:eastAsiaTheme="minorEastAsia"/>
        </w:rPr>
      </w:pPr>
    </w:p>
    <w:p w14:paraId="7B80F4B5" w14:textId="2C0F579D" w:rsidR="008A1BFD" w:rsidRPr="00530624" w:rsidRDefault="008A1BFD" w:rsidP="008A1BFD">
      <w:pPr>
        <w:spacing w:after="160" w:line="259" w:lineRule="auto"/>
        <w:rPr>
          <w:rFonts w:eastAsiaTheme="minorEastAsia"/>
        </w:rPr>
      </w:pPr>
    </w:p>
    <w:p w14:paraId="1D38B918" w14:textId="403EC69B"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YYY).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756D0150" w14:textId="77777777" w:rsidR="008A1BFD" w:rsidRDefault="00D5068F" w:rsidP="008A1BFD">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m:oMathPara>
    </w:p>
    <w:p w14:paraId="2C278FBB" w14:textId="6DA3F2FA"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w:t>
      </w:r>
      <w:proofErr w:type="gramStart"/>
      <w:r>
        <w:rPr>
          <w:rFonts w:eastAsiaTheme="minorEastAsia"/>
        </w:rPr>
        <w:t>SO(</w:t>
      </w:r>
      <w:proofErr w:type="gramEnd"/>
      <w:r>
        <w:rPr>
          <w:rFonts w:eastAsiaTheme="minorEastAsia"/>
        </w:rPr>
        <w:t xml:space="preserve">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40EB14CC" w14:textId="77777777" w:rsidR="008A1BFD" w:rsidRPr="00D46F7E" w:rsidRDefault="00D5068F" w:rsidP="008A1BFD">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14:paraId="319BEAD6" w14:textId="77777777" w:rsidR="008A1BFD" w:rsidRPr="00FB60F7" w:rsidRDefault="008A1BFD" w:rsidP="008A1BFD">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14:paraId="458CEACF" w14:textId="77777777" w:rsidR="008A1BFD" w:rsidRDefault="00D5068F"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8A1BFD">
        <w:rPr>
          <w:rFonts w:eastAsiaTheme="minorEastAsia"/>
        </w:rPr>
        <w:t>.</w:t>
      </w:r>
    </w:p>
    <w:p w14:paraId="0A79BFFA" w14:textId="77777777" w:rsidR="008A1BFD" w:rsidRPr="00D46F7E" w:rsidRDefault="008A1BFD" w:rsidP="008A1BFD">
      <w:pPr>
        <w:spacing w:after="160" w:line="259" w:lineRule="auto"/>
        <w:rPr>
          <w:color w:val="000000" w:themeColor="text1"/>
          <w14:textOutline w14:w="9525" w14:cap="rnd" w14:cmpd="sng" w14:algn="ctr">
            <w14:noFill/>
            <w14:prstDash w14:val="solid"/>
            <w14:bevel/>
          </w14:textOutline>
        </w:rPr>
      </w:pPr>
      <w:r>
        <w:rPr>
          <w:rFonts w:eastAsiaTheme="minorEastAsia"/>
        </w:rPr>
        <w:t xml:space="preserve">The orientation of the torch with respect to the fixed frame at position </w:t>
      </w:r>
      <w:r>
        <w:rPr>
          <w:rFonts w:eastAsiaTheme="minorEastAsia"/>
          <w:i/>
        </w:rPr>
        <w:t xml:space="preserve">i </w:t>
      </w:r>
      <w:r>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Pr>
          <w:rFonts w:eastAsiaTheme="minorEastAsia"/>
        </w:rPr>
        <w:t xml:space="preserve"> using the definitions provide above. </w:t>
      </w:r>
    </w:p>
    <w:p w14:paraId="406CB7DD" w14:textId="63A0F8A7" w:rsidR="008A1BFD" w:rsidRPr="00FB60F7" w:rsidRDefault="00FA31F6" w:rsidP="008A1BFD">
      <w:pPr>
        <w:rPr>
          <w:color w:val="000000" w:themeColor="text1"/>
          <w:sz w:val="16"/>
          <w14:textOutline w14:w="9525" w14:cap="rnd" w14:cmpd="sng" w14:algn="ctr">
            <w14:noFill/>
            <w14:prstDash w14:val="solid"/>
            <w14:bevel/>
          </w14:textOutline>
        </w:rPr>
      </w:pPr>
      <w:ins w:id="94" w:author="Hill, Tristan" w:date="2022-02-21T18:20:00Z">
        <w:r>
          <w:rPr>
            <w:noProof/>
          </w:rPr>
          <w:lastRenderedPageBreak/>
          <mc:AlternateContent>
            <mc:Choice Requires="wpc">
              <w:drawing>
                <wp:anchor distT="0" distB="0" distL="114300" distR="114300" simplePos="0" relativeHeight="251711488" behindDoc="0" locked="0" layoutInCell="1" allowOverlap="1" wp14:anchorId="7904A3B7" wp14:editId="3EE2A3CF">
                  <wp:simplePos x="0" y="0"/>
                  <wp:positionH relativeFrom="margin">
                    <wp:posOffset>3606165</wp:posOffset>
                  </wp:positionH>
                  <wp:positionV relativeFrom="paragraph">
                    <wp:posOffset>344805</wp:posOffset>
                  </wp:positionV>
                  <wp:extent cx="3245485" cy="1528445"/>
                  <wp:effectExtent l="0" t="0" r="0" b="0"/>
                  <wp:wrapTopAndBottom/>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 name="Text Box 176"/>
                          <wps:cNvSpPr txBox="1"/>
                          <wps:spPr>
                            <a:xfrm>
                              <a:off x="67233" y="37149"/>
                              <a:ext cx="2147570" cy="278130"/>
                            </a:xfrm>
                            <a:prstGeom prst="rect">
                              <a:avLst/>
                            </a:prstGeom>
                            <a:solidFill>
                              <a:schemeClr val="lt1"/>
                            </a:solidFill>
                            <a:ln w="6350">
                              <a:solidFill>
                                <a:prstClr val="black"/>
                              </a:solidFill>
                            </a:ln>
                          </wps:spPr>
                          <wps:txbx>
                            <w:txbxContent>
                              <w:p w14:paraId="76C574F9" w14:textId="232FA10E" w:rsidR="00FA31F6" w:rsidRPr="00D5068F" w:rsidRDefault="00FA31F6">
                                <w:pPr>
                                  <w:rPr>
                                    <w:sz w:val="16"/>
                                    <w:szCs w:val="16"/>
                                    <w:rPrChange w:id="95" w:author="Hill, Tristan" w:date="2022-02-21T18:34:00Z">
                                      <w:rPr/>
                                    </w:rPrChange>
                                  </w:rPr>
                                </w:pPr>
                                <w:ins w:id="96" w:author="Hill, Tristan" w:date="2022-02-21T18:26:00Z">
                                  <w:r w:rsidRPr="00D5068F">
                                    <w:rPr>
                                      <w:sz w:val="16"/>
                                      <w:szCs w:val="16"/>
                                      <w:rPrChange w:id="97" w:author="Hill, Tristan" w:date="2022-02-21T18:34:00Z">
                                        <w:rPr/>
                                      </w:rPrChange>
                                    </w:rPr>
                                    <w:t xml:space="preserve">Table </w:t>
                                  </w:r>
                                </w:ins>
                                <w:ins w:id="98" w:author="Hill, Tristan" w:date="2022-02-21T18:34:00Z">
                                  <w:r w:rsidR="00D5068F">
                                    <w:rPr>
                                      <w:sz w:val="16"/>
                                      <w:szCs w:val="16"/>
                                    </w:rPr>
                                    <w:t>Y</w:t>
                                  </w:r>
                                </w:ins>
                                <w:ins w:id="99" w:author="Hill, Tristan" w:date="2022-02-21T18:26:00Z">
                                  <w:r w:rsidRPr="00D5068F">
                                    <w:rPr>
                                      <w:sz w:val="16"/>
                                      <w:szCs w:val="16"/>
                                      <w:rPrChange w:id="100" w:author="Hill, Tristan" w:date="2022-02-21T18:34:00Z">
                                        <w:rPr/>
                                      </w:rPrChange>
                                    </w:rPr>
                                    <w:t xml:space="preserve"> – Experimental Results</w:t>
                                  </w:r>
                                </w:ins>
                                <w:ins w:id="101" w:author="Hill, Tristan" w:date="2022-02-21T18:27:00Z">
                                  <w:r w:rsidR="001276CE" w:rsidRPr="00D5068F">
                                    <w:rPr>
                                      <w:sz w:val="16"/>
                                      <w:szCs w:val="16"/>
                                      <w:rPrChange w:id="102" w:author="Hill, Tristan" w:date="2022-02-21T18:34:00Z">
                                        <w:rPr/>
                                      </w:rPrChange>
                                    </w:rPr>
                                    <w:t xml:space="preserve"> – </w:t>
                                  </w:r>
                                </w:ins>
                                <w:ins w:id="103" w:author="Hill, Tristan" w:date="2022-02-21T18:31:00Z">
                                  <w:r w:rsidR="001276CE" w:rsidRPr="00D5068F">
                                    <w:rPr>
                                      <w:sz w:val="16"/>
                                      <w:szCs w:val="16"/>
                                      <w:rPrChange w:id="104" w:author="Hill, Tristan" w:date="2022-02-21T18:34:00Z">
                                        <w:rPr/>
                                      </w:rPrChange>
                                    </w:rPr>
                                    <w:t>Application A</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4" name="Picture 194"/>
                            <pic:cNvPicPr>
                              <a:picLocks noChangeAspect="1"/>
                            </pic:cNvPicPr>
                          </pic:nvPicPr>
                          <pic:blipFill>
                            <a:blip r:embed="rId67"/>
                            <a:stretch>
                              <a:fillRect/>
                            </a:stretch>
                          </pic:blipFill>
                          <pic:spPr>
                            <a:xfrm>
                              <a:off x="0" y="303623"/>
                              <a:ext cx="3245485" cy="641094"/>
                            </a:xfrm>
                            <a:prstGeom prst="rect">
                              <a:avLst/>
                            </a:prstGeom>
                          </pic:spPr>
                        </pic:pic>
                        <pic:pic xmlns:pic="http://schemas.openxmlformats.org/drawingml/2006/picture">
                          <pic:nvPicPr>
                            <pic:cNvPr id="196" name="Picture 196"/>
                            <pic:cNvPicPr>
                              <a:picLocks noChangeAspect="1"/>
                            </pic:cNvPicPr>
                          </pic:nvPicPr>
                          <pic:blipFill>
                            <a:blip r:embed="rId68"/>
                            <a:stretch>
                              <a:fillRect/>
                            </a:stretch>
                          </pic:blipFill>
                          <pic:spPr>
                            <a:xfrm>
                              <a:off x="0" y="935293"/>
                              <a:ext cx="3245485" cy="459791"/>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904A3B7" id="Canvas 146" o:spid="_x0000_s1123" editas="canvas" style="position:absolute;left:0;text-align:left;margin-left:283.95pt;margin-top:27.15pt;width:255.55pt;height:120.35pt;z-index:251711488;mso-position-horizontal-relative:margin;mso-position-vertical-relative:text;mso-width-relative:margin;mso-height-relative:margin" coordsize="32454,152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">
                  <v:shape id="_x0000_s1124" type="#_x0000_t75" style="position:absolute;width:32454;height:15284;visibility:visible;mso-wrap-style:square" filled="t">
                    <v:fill o:detectmouseclick="t"/>
                    <v:path o:connecttype="none"/>
                  </v:shape>
                  <v:shape id="Text Box 176" o:spid="_x0000_s1125" type="#_x0000_t202" style="position:absolute;left:672;top:371;width:21476;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" fillcolor="white [3201]" strokeweight=".5pt">
                    <v:textbox>
                      <w:txbxContent>
                        <w:p w14:paraId="76C574F9" w14:textId="232FA10E" w:rsidR="00FA31F6" w:rsidRPr="00D5068F" w:rsidRDefault="00FA31F6">
                          <w:pPr>
                            <w:rPr>
                              <w:sz w:val="16"/>
                              <w:szCs w:val="16"/>
                              <w:rPrChange w:id="105" w:author="Hill, Tristan" w:date="2022-02-21T18:34:00Z">
                                <w:rPr/>
                              </w:rPrChange>
                            </w:rPr>
                          </w:pPr>
                          <w:ins w:id="106" w:author="Hill, Tristan" w:date="2022-02-21T18:26:00Z">
                            <w:r w:rsidRPr="00D5068F">
                              <w:rPr>
                                <w:sz w:val="16"/>
                                <w:szCs w:val="16"/>
                                <w:rPrChange w:id="107" w:author="Hill, Tristan" w:date="2022-02-21T18:34:00Z">
                                  <w:rPr/>
                                </w:rPrChange>
                              </w:rPr>
                              <w:t xml:space="preserve">Table </w:t>
                            </w:r>
                          </w:ins>
                          <w:ins w:id="108" w:author="Hill, Tristan" w:date="2022-02-21T18:34:00Z">
                            <w:r w:rsidR="00D5068F">
                              <w:rPr>
                                <w:sz w:val="16"/>
                                <w:szCs w:val="16"/>
                              </w:rPr>
                              <w:t>Y</w:t>
                            </w:r>
                          </w:ins>
                          <w:ins w:id="109" w:author="Hill, Tristan" w:date="2022-02-21T18:26:00Z">
                            <w:r w:rsidRPr="00D5068F">
                              <w:rPr>
                                <w:sz w:val="16"/>
                                <w:szCs w:val="16"/>
                                <w:rPrChange w:id="110" w:author="Hill, Tristan" w:date="2022-02-21T18:34:00Z">
                                  <w:rPr/>
                                </w:rPrChange>
                              </w:rPr>
                              <w:t xml:space="preserve"> – Experimental Results</w:t>
                            </w:r>
                          </w:ins>
                          <w:ins w:id="111" w:author="Hill, Tristan" w:date="2022-02-21T18:27:00Z">
                            <w:r w:rsidR="001276CE" w:rsidRPr="00D5068F">
                              <w:rPr>
                                <w:sz w:val="16"/>
                                <w:szCs w:val="16"/>
                                <w:rPrChange w:id="112" w:author="Hill, Tristan" w:date="2022-02-21T18:34:00Z">
                                  <w:rPr/>
                                </w:rPrChange>
                              </w:rPr>
                              <w:t xml:space="preserve"> – </w:t>
                            </w:r>
                          </w:ins>
                          <w:ins w:id="113" w:author="Hill, Tristan" w:date="2022-02-21T18:31:00Z">
                            <w:r w:rsidR="001276CE" w:rsidRPr="00D5068F">
                              <w:rPr>
                                <w:sz w:val="16"/>
                                <w:szCs w:val="16"/>
                                <w:rPrChange w:id="114" w:author="Hill, Tristan" w:date="2022-02-21T18:34:00Z">
                                  <w:rPr/>
                                </w:rPrChange>
                              </w:rPr>
                              <w:t>Application A</w:t>
                            </w:r>
                          </w:ins>
                        </w:p>
                      </w:txbxContent>
                    </v:textbox>
                  </v:shape>
                  <v:shape id="Picture 194" o:spid="_x0000_s1126" type="#_x0000_t75" style="position:absolute;top:3036;width:32454;height:6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">
                    <v:imagedata r:id="rId69" o:title=""/>
                  </v:shape>
                  <v:shape id="Picture 196" o:spid="_x0000_s1127" type="#_x0000_t75" style="position:absolute;top:9352;width:32454;height:4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">
                    <v:imagedata r:id="rId70" o:title=""/>
                  </v:shape>
                  <w10:wrap type="topAndBottom" anchorx="margin"/>
                </v:group>
              </w:pict>
            </mc:Fallback>
          </mc:AlternateContent>
        </w:r>
      </w:ins>
    </w:p>
    <w:p w14:paraId="25D67A52" w14:textId="77777777" w:rsidR="008A1BFD" w:rsidRDefault="008A1BFD" w:rsidP="008A1BFD">
      <w:pPr>
        <w:spacing w:after="160" w:line="259" w:lineRule="auto"/>
        <w:rPr>
          <w:rFonts w:eastAsiaTheme="minorEastAsia"/>
        </w:rPr>
      </w:pPr>
      <w:r>
        <w:rPr>
          <w:noProof/>
        </w:rPr>
        <mc:AlternateContent>
          <mc:Choice Requires="wpg">
            <w:drawing>
              <wp:inline distT="0" distB="0" distL="0" distR="0" wp14:anchorId="1ACB7D6F" wp14:editId="0B97BFED">
                <wp:extent cx="3197952" cy="1422400"/>
                <wp:effectExtent l="0" t="0" r="21590" b="6350"/>
                <wp:docPr id="2" name="Group 2"/>
                <wp:cNvGraphicFramePr/>
                <a:graphic xmlns:a="http://schemas.openxmlformats.org/drawingml/2006/main">
                  <a:graphicData uri="http://schemas.microsoft.com/office/word/2010/wordprocessingGroup">
                    <wpg:wgp>
                      <wpg:cNvGrpSpPr/>
                      <wpg:grpSpPr>
                        <a:xfrm>
                          <a:off x="0" y="0"/>
                          <a:ext cx="3197952" cy="1422400"/>
                          <a:chOff x="0" y="-1"/>
                          <a:chExt cx="5290023" cy="2353491"/>
                        </a:xfrm>
                      </wpg:grpSpPr>
                      <wpg:grpSp>
                        <wpg:cNvPr id="8" name="Group 8"/>
                        <wpg:cNvGrpSpPr/>
                        <wpg:grpSpPr>
                          <a:xfrm>
                            <a:off x="0" y="-1"/>
                            <a:ext cx="5290023" cy="2353491"/>
                            <a:chOff x="0" y="-1"/>
                            <a:chExt cx="5290023" cy="2353491"/>
                          </a:xfrm>
                        </wpg:grpSpPr>
                        <wpg:grpSp>
                          <wpg:cNvPr id="12" name="Group 12"/>
                          <wpg:cNvGrpSpPr/>
                          <wpg:grpSpPr>
                            <a:xfrm>
                              <a:off x="0" y="-1"/>
                              <a:ext cx="5290023" cy="2353491"/>
                              <a:chOff x="0" y="-1"/>
                              <a:chExt cx="5290023" cy="2353491"/>
                            </a:xfrm>
                          </wpg:grpSpPr>
                          <wpg:grpSp>
                            <wpg:cNvPr id="14" name="Group 14"/>
                            <wpg:cNvGrpSpPr/>
                            <wpg:grpSpPr>
                              <a:xfrm>
                                <a:off x="0" y="-1"/>
                                <a:ext cx="5290023" cy="2353491"/>
                                <a:chOff x="0" y="-1"/>
                                <a:chExt cx="5290023" cy="2353491"/>
                              </a:xfrm>
                            </wpg:grpSpPr>
                            <wpg:grpSp>
                              <wpg:cNvPr id="16" name="Group 16"/>
                              <wpg:cNvGrpSpPr/>
                              <wpg:grpSpPr>
                                <a:xfrm>
                                  <a:off x="0" y="-1"/>
                                  <a:ext cx="5290023" cy="2068196"/>
                                  <a:chOff x="0" y="-1"/>
                                  <a:chExt cx="5290023" cy="2068196"/>
                                </a:xfrm>
                              </wpg:grpSpPr>
                              <wpg:grpSp>
                                <wpg:cNvPr id="27" name="Group 27"/>
                                <wpg:cNvGrpSpPr/>
                                <wpg:grpSpPr>
                                  <a:xfrm>
                                    <a:off x="0" y="-1"/>
                                    <a:ext cx="5290023" cy="2068196"/>
                                    <a:chOff x="0" y="-1"/>
                                    <a:chExt cx="5290023" cy="2068196"/>
                                  </a:xfrm>
                                </wpg:grpSpPr>
                                <wpg:grpSp>
                                  <wpg:cNvPr id="28" name="Group 28"/>
                                  <wpg:cNvGrpSpPr/>
                                  <wpg:grpSpPr>
                                    <a:xfrm>
                                      <a:off x="0" y="-1"/>
                                      <a:ext cx="5290023" cy="2068196"/>
                                      <a:chOff x="0" y="-33101"/>
                                      <a:chExt cx="5290023" cy="2068778"/>
                                    </a:xfrm>
                                  </wpg:grpSpPr>
                                  <wps:wsp>
                                    <wps:cNvPr id="34" name="Text Box 34"/>
                                    <wps:cNvSpPr txBox="1"/>
                                    <wps:spPr>
                                      <a:xfrm>
                                        <a:off x="3604745" y="1516952"/>
                                        <a:ext cx="360329" cy="359754"/>
                                      </a:xfrm>
                                      <a:prstGeom prst="rect">
                                        <a:avLst/>
                                      </a:prstGeom>
                                      <a:noFill/>
                                      <a:ln w="6350">
                                        <a:noFill/>
                                      </a:ln>
                                    </wps:spPr>
                                    <wps:txbx>
                                      <w:txbxContent>
                                        <w:p w14:paraId="3D4C8EB1"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33101"/>
                                        <a:ext cx="5290023" cy="2068778"/>
                                        <a:chOff x="0" y="-33106"/>
                                        <a:chExt cx="5290023" cy="2069085"/>
                                      </a:xfrm>
                                    </wpg:grpSpPr>
                                    <pic:pic xmlns:pic="http://schemas.openxmlformats.org/drawingml/2006/picture">
                                      <pic:nvPicPr>
                                        <pic:cNvPr id="37" name="Picture 37"/>
                                        <pic:cNvPicPr>
                                          <a:picLocks noChangeAspect="1"/>
                                        </pic:cNvPicPr>
                                      </pic:nvPicPr>
                                      <pic:blipFill rotWithShape="1">
                                        <a:blip r:embed="rId71" cstate="print">
                                          <a:extLst>
                                            <a:ext uri="{28A0092B-C50C-407E-A947-70E740481C1C}">
                                              <a14:useLocalDpi xmlns:a14="http://schemas.microsoft.com/office/drawing/2010/main" val="0"/>
                                            </a:ext>
                                          </a:extLst>
                                        </a:blip>
                                        <a:srcRect l="28877" t="76845"/>
                                        <a:stretch/>
                                      </pic:blipFill>
                                      <pic:spPr bwMode="auto">
                                        <a:xfrm>
                                          <a:off x="1057109" y="745262"/>
                                          <a:ext cx="4100195" cy="52959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145021"/>
                                          <a:ext cx="5290023" cy="1471254"/>
                                          <a:chOff x="-2009775" y="377669"/>
                                          <a:chExt cx="5452106" cy="1518501"/>
                                        </a:xfrm>
                                      </wpg:grpSpPr>
                                      <wpg:grpSp>
                                        <wpg:cNvPr id="40" name="Group 40"/>
                                        <wpg:cNvGrpSpPr/>
                                        <wpg:grpSpPr>
                                          <a:xfrm>
                                            <a:off x="-2009775" y="583880"/>
                                            <a:ext cx="5452106" cy="1312290"/>
                                            <a:chOff x="-2009775" y="520270"/>
                                            <a:chExt cx="5452106" cy="1312290"/>
                                          </a:xfrm>
                                        </wpg:grpSpPr>
                                        <wpg:grpSp>
                                          <wpg:cNvPr id="42" name="Group 42"/>
                                          <wpg:cNvGrpSpPr/>
                                          <wpg:grpSpPr>
                                            <a:xfrm>
                                              <a:off x="-2009775" y="520270"/>
                                              <a:ext cx="5452106" cy="1312290"/>
                                              <a:chOff x="-2009775" y="520270"/>
                                              <a:chExt cx="5452106" cy="1312290"/>
                                            </a:xfrm>
                                          </wpg:grpSpPr>
                                          <wpg:grpSp>
                                            <wpg:cNvPr id="48" name="Group 48"/>
                                            <wpg:cNvGrpSpPr/>
                                            <wpg:grpSpPr>
                                              <a:xfrm>
                                                <a:off x="-2009775" y="587130"/>
                                                <a:ext cx="5452106" cy="978159"/>
                                                <a:chOff x="-2590333" y="264705"/>
                                                <a:chExt cx="5452412" cy="978194"/>
                                              </a:xfrm>
                                            </wpg:grpSpPr>
                                            <wps:wsp>
                                              <wps:cNvPr id="49" name="Straight Connector 49"/>
                                              <wps:cNvCnPr/>
                                              <wps:spPr>
                                                <a:xfrm flipV="1">
                                                  <a:off x="-2590333" y="687025"/>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H="1" flipV="1">
                                                  <a:off x="177371" y="264705"/>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7" name="Straight Connector 57"/>
                                            <wps:cNvCnPr/>
                                            <wps:spPr>
                                              <a:xfrm flipH="1" flipV="1">
                                                <a:off x="898886" y="520270"/>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60" name="Text Box 60"/>
                                          <wps:cNvSpPr txBox="1"/>
                                          <wps:spPr>
                                            <a:xfrm>
                                              <a:off x="2923425" y="708358"/>
                                              <a:ext cx="420233" cy="410535"/>
                                            </a:xfrm>
                                            <a:prstGeom prst="rect">
                                              <a:avLst/>
                                            </a:prstGeom>
                                            <a:noFill/>
                                            <a:ln w="6350">
                                              <a:noFill/>
                                            </a:ln>
                                          </wps:spPr>
                                          <wps:txbx>
                                            <w:txbxContent>
                                              <w:p w14:paraId="12B65534"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a:off x="1285960" y="377669"/>
                                            <a:ext cx="817225" cy="371241"/>
                                          </a:xfrm>
                                          <a:prstGeom prst="rect">
                                            <a:avLst/>
                                          </a:prstGeom>
                                          <a:noFill/>
                                          <a:ln w="6350">
                                            <a:noFill/>
                                          </a:ln>
                                        </wps:spPr>
                                        <wps:txbx>
                                          <w:txbxContent>
                                            <w:p w14:paraId="58FC3904" w14:textId="77777777" w:rsidR="00D7049E" w:rsidRPr="005A6AB4" w:rsidRDefault="00D7049E"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a:off x="1272210" y="1172636"/>
                                            <a:ext cx="304316"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389686" y="-33106"/>
                                          <a:ext cx="1609608" cy="1991657"/>
                                          <a:chOff x="-9953" y="-33106"/>
                                          <a:chExt cx="1609608" cy="1991657"/>
                                        </a:xfrm>
                                      </wpg:grpSpPr>
                                      <wpg:grpSp>
                                        <wpg:cNvPr id="73" name="Group 73"/>
                                        <wpg:cNvGrpSpPr/>
                                        <wpg:grpSpPr>
                                          <a:xfrm>
                                            <a:off x="141539" y="-33106"/>
                                            <a:ext cx="1458116" cy="1991657"/>
                                            <a:chOff x="-91025" y="-33106"/>
                                            <a:chExt cx="1458116" cy="1991657"/>
                                          </a:xfrm>
                                        </wpg:grpSpPr>
                                        <wpg:grpSp>
                                          <wpg:cNvPr id="74" name="Group 74"/>
                                          <wpg:cNvGrpSpPr/>
                                          <wpg:grpSpPr>
                                            <a:xfrm>
                                              <a:off x="-91025" y="-33106"/>
                                              <a:ext cx="1458116" cy="1991657"/>
                                              <a:chOff x="-91025" y="-33106"/>
                                              <a:chExt cx="1458116" cy="1991657"/>
                                            </a:xfrm>
                                          </wpg:grpSpPr>
                                          <wps:wsp>
                                            <wps:cNvPr id="75" name="Parallelogram 75"/>
                                            <wps:cNvSpPr/>
                                            <wps:spPr>
                                              <a:xfrm rot="3492063">
                                                <a:off x="-453057" y="328926"/>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778876" y="1216903"/>
                                                <a:ext cx="588215" cy="414961"/>
                                              </a:xfrm>
                                              <a:prstGeom prst="rect">
                                                <a:avLst/>
                                              </a:prstGeom>
                                              <a:noFill/>
                                              <a:ln w="6350">
                                                <a:noFill/>
                                              </a:ln>
                                            </wps:spPr>
                                            <wps:txbx>
                                              <w:txbxContent>
                                                <w:p w14:paraId="420BABDE" w14:textId="77777777" w:rsidR="00D7049E" w:rsidRPr="00FB60F7" w:rsidRDefault="00D7049E"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56729" y="1362264"/>
                                                <a:ext cx="498221" cy="423060"/>
                                              </a:xfrm>
                                              <a:prstGeom prst="rect">
                                                <a:avLst/>
                                              </a:prstGeom>
                                              <a:noFill/>
                                              <a:ln w="6350">
                                                <a:noFill/>
                                              </a:ln>
                                            </wps:spPr>
                                            <wps:txbx>
                                              <w:txbxContent>
                                                <w:p w14:paraId="0B6F5986" w14:textId="77777777" w:rsidR="00D7049E" w:rsidRPr="003523A7" w:rsidRDefault="00D7049E"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09602" y="1400613"/>
                                              <a:ext cx="598610" cy="461320"/>
                                            </a:xfrm>
                                            <a:prstGeom prst="rect">
                                              <a:avLst/>
                                            </a:prstGeom>
                                            <a:noFill/>
                                            <a:ln w="6350">
                                              <a:noFill/>
                                            </a:ln>
                                          </wps:spPr>
                                          <wps:txbx>
                                            <w:txbxContent>
                                              <w:p w14:paraId="2D440ABC" w14:textId="77777777" w:rsidR="00D7049E" w:rsidRPr="001E52C7" w:rsidRDefault="00D7049E"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wps:spPr>
                                          <a:xfrm>
                                            <a:off x="-9953" y="1480501"/>
                                            <a:ext cx="611796" cy="414867"/>
                                          </a:xfrm>
                                          <a:prstGeom prst="rect">
                                            <a:avLst/>
                                          </a:prstGeom>
                                          <a:noFill/>
                                          <a:ln w="6350">
                                            <a:noFill/>
                                          </a:ln>
                                        </wps:spPr>
                                        <wps:txbx>
                                          <w:txbxContent>
                                            <w:p w14:paraId="7E11A191"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Arc 92"/>
                                        <wps:cNvSpPr/>
                                        <wps:spPr>
                                          <a:xfrm>
                                            <a:off x="311847" y="1686090"/>
                                            <a:ext cx="248421"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2202037" y="50984"/>
                                          <a:ext cx="2530066" cy="1984995"/>
                                          <a:chOff x="-160603" y="-435286"/>
                                          <a:chExt cx="2530066" cy="1984995"/>
                                        </a:xfrm>
                                      </wpg:grpSpPr>
                                      <wps:wsp>
                                        <wps:cNvPr id="94" name="Straight Connector 94"/>
                                        <wps:cNvCnPr/>
                                        <wps:spPr>
                                          <a:xfrm flipV="1">
                                            <a:off x="579163" y="438073"/>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835117" y="385845"/>
                                            <a:ext cx="73697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1014231" y="72132"/>
                                            <a:ext cx="876537" cy="469207"/>
                                          </a:xfrm>
                                          <a:prstGeom prst="rect">
                                            <a:avLst/>
                                          </a:prstGeom>
                                          <a:noFill/>
                                          <a:ln w="6350">
                                            <a:noFill/>
                                          </a:ln>
                                        </wps:spPr>
                                        <wps:txbx>
                                          <w:txbxContent>
                                            <w:p w14:paraId="537F174F" w14:textId="77777777" w:rsidR="00D7049E" w:rsidRPr="00284948" w:rsidRDefault="00D7049E"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676550" y="417248"/>
                                            <a:ext cx="147997"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Arc 110"/>
                                        <wps:cNvSpPr/>
                                        <wps:spPr>
                                          <a:xfrm>
                                            <a:off x="560268" y="459843"/>
                                            <a:ext cx="723265"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459551" y="55830"/>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58054" y="86472"/>
                                            <a:ext cx="462474" cy="373372"/>
                                          </a:xfrm>
                                          <a:prstGeom prst="rect">
                                            <a:avLst/>
                                          </a:prstGeom>
                                          <a:noFill/>
                                          <a:ln w="6350">
                                            <a:noFill/>
                                          </a:ln>
                                        </wps:spPr>
                                        <wps:txbx>
                                          <w:txbxContent>
                                            <w:p w14:paraId="1B6E0775" w14:textId="77777777" w:rsidR="00D7049E" w:rsidRPr="001E52C7" w:rsidRDefault="00D7049E"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flipV="1">
                                            <a:off x="388835" y="26330"/>
                                            <a:ext cx="585303" cy="1523379"/>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612263" y="438385"/>
                                            <a:ext cx="209907"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Arc 115"/>
                                        <wps:cNvSpPr/>
                                        <wps:spPr>
                                          <a:xfrm>
                                            <a:off x="205873" y="939066"/>
                                            <a:ext cx="726915" cy="470078"/>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c 116"/>
                                        <wps:cNvSpPr/>
                                        <wps:spPr>
                                          <a:xfrm>
                                            <a:off x="1490357" y="292567"/>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Arc 117"/>
                                        <wps:cNvSpPr/>
                                        <wps:spPr>
                                          <a:xfrm>
                                            <a:off x="217855" y="-117461"/>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17851" y="606750"/>
                                            <a:ext cx="572836" cy="494429"/>
                                          </a:xfrm>
                                          <a:prstGeom prst="rect">
                                            <a:avLst/>
                                          </a:prstGeom>
                                          <a:noFill/>
                                          <a:ln w="6350">
                                            <a:noFill/>
                                          </a:ln>
                                        </wps:spPr>
                                        <wps:txbx>
                                          <w:txbxContent>
                                            <w:p w14:paraId="68C91802" w14:textId="77777777" w:rsidR="00D7049E" w:rsidRPr="00FB60F7" w:rsidRDefault="00D7049E"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591285" y="72097"/>
                                            <a:ext cx="778178" cy="496433"/>
                                          </a:xfrm>
                                          <a:prstGeom prst="rect">
                                            <a:avLst/>
                                          </a:prstGeom>
                                          <a:noFill/>
                                          <a:ln w="6350">
                                            <a:noFill/>
                                          </a:ln>
                                        </wps:spPr>
                                        <wps:txbx>
                                          <w:txbxContent>
                                            <w:p w14:paraId="1E9BE9ED"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60603" y="-435286"/>
                                            <a:ext cx="509450" cy="341613"/>
                                          </a:xfrm>
                                          <a:prstGeom prst="rect">
                                            <a:avLst/>
                                          </a:prstGeom>
                                          <a:noFill/>
                                          <a:ln w="6350">
                                            <a:noFill/>
                                          </a:ln>
                                        </wps:spPr>
                                        <wps:txbx>
                                          <w:txbxContent>
                                            <w:p w14:paraId="20F39F31"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824546" y="438543"/>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86992" y="454765"/>
                                            <a:ext cx="525121" cy="459578"/>
                                          </a:xfrm>
                                          <a:prstGeom prst="rect">
                                            <a:avLst/>
                                          </a:prstGeom>
                                          <a:noFill/>
                                          <a:ln w="6350">
                                            <a:noFill/>
                                          </a:ln>
                                        </wps:spPr>
                                        <wps:txbx>
                                          <w:txbxContent>
                                            <w:p w14:paraId="3DCAD407" w14:textId="77777777" w:rsidR="00D7049E" w:rsidRPr="00FB60F7" w:rsidRDefault="00D7049E"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3" name="Straight Arrow Connector 123"/>
                                  <wps:cNvCnPr/>
                                  <wps:spPr>
                                    <a:xfrm flipV="1">
                                      <a:off x="1444007" y="1344707"/>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Straight Arrow Connector 124"/>
                                <wps:cNvCnPr/>
                                <wps:spPr>
                                  <a:xfrm>
                                    <a:off x="1444007" y="1783287"/>
                                    <a:ext cx="40548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232992" y="1783287"/>
                                    <a:ext cx="210998" cy="2608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Text Box 126"/>
                              <wps:cNvSpPr txBox="1"/>
                              <wps:spPr>
                                <a:xfrm>
                                  <a:off x="2689256" y="1927226"/>
                                  <a:ext cx="525002" cy="426264"/>
                                </a:xfrm>
                                <a:prstGeom prst="rect">
                                  <a:avLst/>
                                </a:prstGeom>
                                <a:noFill/>
                                <a:ln w="6350">
                                  <a:noFill/>
                                </a:ln>
                              </wps:spPr>
                              <wps:txbx>
                                <w:txbxContent>
                                  <w:p w14:paraId="63A550CB" w14:textId="77777777"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Text Box 127"/>
                            <wps:cNvSpPr txBox="1"/>
                            <wps:spPr>
                              <a:xfrm>
                                <a:off x="1050939" y="1973615"/>
                                <a:ext cx="360329" cy="359938"/>
                              </a:xfrm>
                              <a:prstGeom prst="rect">
                                <a:avLst/>
                              </a:prstGeom>
                              <a:noFill/>
                              <a:ln w="6350">
                                <a:noFill/>
                              </a:ln>
                            </wps:spPr>
                            <wps:txbx>
                              <w:txbxContent>
                                <w:p w14:paraId="1E39A787" w14:textId="77777777"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659160" y="1803975"/>
                              <a:ext cx="360329" cy="359938"/>
                            </a:xfrm>
                            <a:prstGeom prst="rect">
                              <a:avLst/>
                            </a:prstGeom>
                            <a:noFill/>
                            <a:ln w="6350">
                              <a:noFill/>
                            </a:ln>
                          </wps:spPr>
                          <wps:txbx>
                            <w:txbxContent>
                              <w:p w14:paraId="1FFCFBA3" w14:textId="77777777"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 name="Text Box 129"/>
                        <wps:cNvSpPr txBox="1"/>
                        <wps:spPr>
                          <a:xfrm>
                            <a:off x="1154378" y="1245405"/>
                            <a:ext cx="360329" cy="359938"/>
                          </a:xfrm>
                          <a:prstGeom prst="rect">
                            <a:avLst/>
                          </a:prstGeom>
                          <a:noFill/>
                          <a:ln w="6350">
                            <a:noFill/>
                          </a:ln>
                        </wps:spPr>
                        <wps:txbx>
                          <w:txbxContent>
                            <w:p w14:paraId="75A86C70" w14:textId="77777777"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CB7D6F" id="Group 2" o:spid="_x0000_s1118" style="width:251.8pt;height:112pt;mso-position-horizontal-relative:char;mso-position-vertical-relative:line" coordorigin="" coordsize="52900,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">
                <v:group id="Group 8" o:spid="_x0000_s1119"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2" o:spid="_x0000_s1120"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4" o:spid="_x0000_s1121"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122"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27" o:spid="_x0000_s1123"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124" style="position:absolute;width:52900;height:20681" coordorigin=",-33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4" o:spid="_x0000_s1125" type="#_x0000_t202" style="position:absolute;left:36047;top:15169;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D7049E" w:rsidRPr="00284948" w:rsidRDefault="00D7049E"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v:textbox>
                            </v:shape>
                            <v:group id="Group 35" o:spid="_x0000_s1126" style="position:absolute;top:-331;width:52900;height:20687" coordorigin=",-331"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7" o:spid="_x0000_s1127" type="#_x0000_t75" style="position:absolute;left:10571;top:7452;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">
                                <v:imagedata r:id="rId72" o:title="" croptop="50361f" cropleft="18925f"/>
                              </v:shape>
                              <v:group id="Group 39" o:spid="_x0000_s1128" style="position:absolute;top:1450;width:52900;height:14712" coordorigin="-20097,3776"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129" style="position:absolute;left:-20097;top:5838;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2" o:spid="_x0000_s1130" style="position:absolute;left:-20097;top:5202;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8" o:spid="_x0000_s1131" style="position:absolute;left:-20097;top:5871;width:54520;height:9781" coordorigin="-25903,2647"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9" o:spid="_x0000_s1132" style="position:absolute;flip:y;visibility:visible;mso-wrap-style:square" from="-25903,6870" to="28620,9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" strokecolor="black [3213]" strokeweight=".5pt">
                                        <v:stroke dashstyle="longDashDot" joinstyle="miter"/>
                                      </v:line>
                                      <v:line id="Straight Connector 53" o:spid="_x0000_s1133" style="position:absolute;flip:x y;visibility:visible;mso-wrap-style:square" from="1773,2647" to="11539,1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" strokecolor="black [3213]" strokeweight=".5pt">
                                        <v:stroke dashstyle="longDashDot" joinstyle="miter"/>
                                      </v:line>
                                    </v:group>
                                    <v:line id="Straight Connector 57" o:spid="_x0000_s1134" style="position:absolute;flip:x y;visibility:visible;mso-wrap-style:square" from="8988,5202" to="17176,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" strokecolor="black [3213]" strokeweight=".5pt">
                                      <v:stroke dashstyle="longDashDot" joinstyle="miter"/>
                                    </v:line>
                                  </v:group>
                                  <v:shape id="Text Box 60" o:spid="_x0000_s1135" type="#_x0000_t202" style="position:absolute;left:29234;top:7083;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rsidR="00D7049E" w:rsidRPr="00284948" w:rsidRDefault="00D7049E"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v:textbox>
                                  </v:shape>
                                </v:group>
                                <v:shape id="Text Box 70" o:spid="_x0000_s1136" type="#_x0000_t202" style="position:absolute;left:12859;top:3776;width:8172;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rsidR="00D7049E" w:rsidRPr="005A6AB4" w:rsidRDefault="00D7049E"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v:textbox>
                                </v:shape>
                                <v:shapetype id="_x0000_t32" coordsize="21600,21600" o:spt="32" o:oned="t" path="m,l21600,21600e" filled="f">
                                  <v:path arrowok="t" fillok="f" o:connecttype="none"/>
                                  <o:lock v:ext="edit" shapetype="t"/>
                                </v:shapetype>
                                <v:shape id="Straight Arrow Connector 71" o:spid="_x0000_s1137" type="#_x0000_t32" style="position:absolute;left:12722;top:11726;width:3043;height: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" strokecolor="red" strokeweight=".5pt">
                                  <v:stroke endarrow="block" joinstyle="miter"/>
                                </v:shape>
                              </v:group>
                              <v:group id="Group 72" o:spid="_x0000_s1138" style="position:absolute;left:23896;top:-331;width:16096;height:19916" coordorigin="-99,-331"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139" style="position:absolute;left:1415;top:-331;width:14581;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4" o:spid="_x0000_s1140" style="position:absolute;left:-910;top:-331;width:14580;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arallelogram 75" o:spid="_x0000_s1141" type="#_x0000_t7" style="position:absolute;left:-4530;top:3289;width:19916;height:12675;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" adj="7888" fillcolor="windowText" strokecolor="black [3213]" strokeweight=".5pt">
                                      <v:fill opacity="9252f"/>
                                      <v:stroke dashstyle="dash"/>
                                    </v:shape>
                                    <v:shape id="Text Box 76" o:spid="_x0000_s1142" type="#_x0000_t202" style="position:absolute;left:7788;top:12169;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rsidR="00D7049E" w:rsidRPr="00FB60F7" w:rsidRDefault="00D7049E"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v:textbox>
                                    </v:shape>
                                    <v:shape id="Text Box 77" o:spid="_x0000_s1143" type="#_x0000_t202" style="position:absolute;left:4567;top:13622;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rsidR="00D7049E" w:rsidRPr="003523A7" w:rsidRDefault="00D7049E"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v:textbox>
                                    </v:shape>
                                  </v:group>
                                  <v:shape id="Text Box 80" o:spid="_x0000_s1144" type="#_x0000_t202" style="position:absolute;left:3096;top:14006;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rsidR="00D7049E" w:rsidRPr="001E52C7" w:rsidRDefault="00D7049E"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v:textbox>
                                  </v:shape>
                                </v:group>
                                <v:shape id="Text Box 91" o:spid="_x0000_s1145" type="#_x0000_t202" style="position:absolute;left:-99;top:14805;width:611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v:textbox>
                                </v:shape>
                                <v:shape id="Arc 92" o:spid="_x0000_s1146" style="position:absolute;left:3118;top:16860;width:2484;height:852;visibility:visible;mso-wrap-style:square;v-text-anchor:middle" coordsize="248421,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" path="m114297,136nsc143279,-660,172157,2056,195901,7812v85681,20769,62332,66361,-38858,75873c135553,85705,112873,85705,91383,83686l124211,42600,114297,136xem114297,136nfc143279,-660,172157,2056,195901,7812v85681,20769,62332,66361,-38858,75873c135553,85705,112873,85705,91383,83686e" filled="f" strokecolor="black [3213]" strokeweight=".5pt">
                                  <v:stroke endarrow="block" joinstyle="miter"/>
                                  <v:path arrowok="t" o:connecttype="custom" o:connectlocs="114297,136;195901,7812;157043,83685;91383,83686" o:connectangles="0,0,0,0"/>
                                </v:shape>
                              </v:group>
                              <v:group id="Group 93" o:spid="_x0000_s1147" style="position:absolute;left:22020;top:509;width:25301;height:19850" coordorigin="-1606,-4352"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148" style="position:absolute;flip:y;visibility:visible;mso-wrap-style:square" from="5791,4380" to="8245,1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" strokecolor="black [3213]" strokeweight=".5pt">
                                  <v:stroke dashstyle="longDashDot" joinstyle="miter"/>
                                </v:line>
                                <v:shape id="Straight Arrow Connector 95" o:spid="_x0000_s1149" type="#_x0000_t32" style="position:absolute;left:8351;top:3858;width:736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" strokecolor="red" strokeweight=".5pt">
                                  <v:stroke endarrow="block" joinstyle="miter"/>
                                </v:shape>
                                <v:shape id="Text Box 96" o:spid="_x0000_s1150" type="#_x0000_t202" style="position:absolute;left:10142;top:721;width:8765;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D7049E" w:rsidRPr="00284948" w:rsidRDefault="00D7049E"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v:textbox>
                                </v:shape>
                                <v:shape id="Straight Arrow Connector 105" o:spid="_x0000_s1151" type="#_x0000_t32" style="position:absolute;left:6765;top:4172;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" strokecolor="#00b050" strokeweight=".5pt">
                                  <v:stroke endarrow="block" joinstyle="miter"/>
                                </v:shape>
                                <v:shape id="Arc 110" o:spid="_x0000_s1152" style="position:absolute;left:5602;top:4598;width:7233;height:4908;visibility:visible;mso-wrap-style:square;v-text-anchor:middle" coordsize="72326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" path="m522036,465391nsc413552,501828,285402,499014,180615,457895l361633,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111" o:spid="_x0000_s1153" type="#_x0000_t32" style="position:absolute;left:4595;top:558;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" strokecolor="#00b050" strokeweight=".5pt">
                                  <v:stroke endarrow="block" joinstyle="miter"/>
                                </v:shape>
                                <v:shape id="Text Box 112" o:spid="_x0000_s1154" type="#_x0000_t202" style="position:absolute;left:1580;top:864;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D7049E" w:rsidRPr="001E52C7" w:rsidRDefault="00D7049E"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v:textbox>
                                </v:shape>
                                <v:line id="Straight Connector 113" o:spid="_x0000_s1155" style="position:absolute;flip:y;visibility:visible;mso-wrap-style:square" from="3888,263" to="9741,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" strokecolor="black [3213]" strokeweight=".5pt">
                                  <v:stroke dashstyle="longDashDot" joinstyle="miter"/>
                                </v:line>
                                <v:shape id="Straight Arrow Connector 114" o:spid="_x0000_s1156" type="#_x0000_t32" style="position:absolute;left:6122;top:4383;width:2099;height:5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" strokecolor="#0070c0" strokeweight=".5pt">
                                  <v:stroke endarrow="block" joinstyle="miter"/>
                                </v:shape>
                                <v:shape id="Arc 115" o:spid="_x0000_s1157" style="position:absolute;left:2058;top:9390;width:7269;height:4701;visibility:visible;mso-wrap-style:square;v-text-anchor:middle" coordsize="726915,47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" path="m364889,470076nsc320168,470190,275799,464966,234010,454666l363458,235039r1431,235037xem364889,470076nfc320168,470190,275799,464966,234010,454666e" filled="f" strokecolor="black [3213]" strokeweight=".5pt">
                                  <v:stroke endarrow="block" joinstyle="miter"/>
                                  <v:path arrowok="t" o:connecttype="custom" o:connectlocs="364889,470076;234010,454666" o:connectangles="0,0"/>
                                </v:shape>
                                <v:shape id="Arc 116" o:spid="_x0000_s1158" style="position:absolute;left:14903;top:2925;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117" o:spid="_x0000_s1159" style="position:absolute;left:2178;top:-1174;width:2039;height:1808;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60" type="#_x0000_t202" style="position:absolute;left:2178;top:6067;width:5728;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rsidR="00D7049E" w:rsidRPr="00FB60F7" w:rsidRDefault="00D7049E"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v:textbox>
                                </v:shape>
                                <v:shape id="Text Box 119" o:spid="_x0000_s1161" type="#_x0000_t202" style="position:absolute;left:15912;top:720;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v:textbox>
                                </v:shape>
                                <v:shape id="Text Box 120" o:spid="_x0000_s1162" type="#_x0000_t202" style="position:absolute;left:-1606;top:-4352;width:509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shape id="Straight Arrow Connector 121" o:spid="_x0000_s1163" type="#_x0000_t32" style="position:absolute;left:8245;top:4385;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" strokecolor="#0070c0" strokeweight=".5pt">
                                  <v:stroke endarrow="block" joinstyle="miter"/>
                                </v:shape>
                                <v:shape id="Text Box 122" o:spid="_x0000_s1164" type="#_x0000_t202" style="position:absolute;left:12869;top:4547;width:525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rsidR="00D7049E" w:rsidRPr="00FB60F7" w:rsidRDefault="00D7049E"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v:textbox>
                                </v:shape>
                              </v:group>
                            </v:group>
                          </v:group>
                          <v:shape id="Straight Arrow Connector 123" o:spid="_x0000_s116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group>
                        <v:shape id="Straight Arrow Connector 124" o:spid="_x0000_s116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" strokecolor="black [3213]" strokeweight=".5pt">
                          <v:stroke endarrow="block" joinstyle="miter"/>
                        </v:shape>
                        <v:shape id="Straight Arrow Connector 125" o:spid="_x0000_s116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group>
                      <v:shape id="Text Box 126" o:spid="_x0000_s116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rsidR="00D7049E" w:rsidRPr="00284948" w:rsidRDefault="00D7049E"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group>
                    <v:shape id="Text Box 127" o:spid="_x0000_s116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v:textbox>
                    </v:shape>
                  </v:group>
                  <v:shape id="Text Box 128" o:spid="_x0000_s117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v:textbox>
                  </v:shape>
                </v:group>
                <v:shape id="Text Box 129" o:spid="_x0000_s117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rsidR="00D7049E" w:rsidRPr="009A4B3F" w:rsidRDefault="00D7049E"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v:textbox>
                </v:shape>
                <w10:anchorlock/>
              </v:group>
            </w:pict>
          </mc:Fallback>
        </mc:AlternateContent>
      </w:r>
    </w:p>
    <w:p w14:paraId="5954E98A" w14:textId="77777777" w:rsidR="008A1BFD" w:rsidRDefault="008A1BFD" w:rsidP="008A1BFD">
      <w:pPr>
        <w:spacing w:after="160" w:line="259" w:lineRule="auto"/>
        <w:rPr>
          <w:rFonts w:eastAsiaTheme="minorEastAsia"/>
        </w:rPr>
      </w:pPr>
      <w:r>
        <w:rPr>
          <w:rFonts w:eastAsiaTheme="minorEastAsia"/>
        </w:rPr>
        <w:t>Figure YYY</w:t>
      </w:r>
    </w:p>
    <w:p w14:paraId="29903FDB" w14:textId="77777777" w:rsidR="008A1BFD" w:rsidRDefault="008A1BFD" w:rsidP="000552C1">
      <w:pPr>
        <w:pStyle w:val="BodyTextIndent"/>
        <w:rPr>
          <w:kern w:val="0"/>
        </w:rPr>
      </w:pPr>
    </w:p>
    <w:p w14:paraId="1DEE7D8B" w14:textId="77777777" w:rsidR="008A1BFD" w:rsidRDefault="008A1BFD" w:rsidP="000552C1">
      <w:pPr>
        <w:pStyle w:val="BodyTextIndent"/>
        <w:rPr>
          <w:kern w:val="0"/>
        </w:rPr>
      </w:pPr>
    </w:p>
    <w:p w14:paraId="6152EDD3" w14:textId="77777777" w:rsidR="00E07BB4" w:rsidRDefault="00E07BB4" w:rsidP="000552C1">
      <w:pPr>
        <w:pStyle w:val="BodyTextIndent"/>
        <w:rPr>
          <w:kern w:val="0"/>
        </w:rPr>
      </w:pPr>
    </w:p>
    <w:p w14:paraId="457A9790"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0B1535F9" w14:textId="77777777" w:rsidR="00402C1D" w:rsidRDefault="00402C1D" w:rsidP="00402C1D">
      <w:r>
        <w:t xml:space="preserve">This research has been implemented in ROS on Ubuntu Linux which provides a multi-threaded and distributed software framework for robotics applications.  </w:t>
      </w:r>
      <w:r>
        <w:tab/>
      </w:r>
    </w:p>
    <w:p w14:paraId="47C44FF2" w14:textId="13F2A0B6" w:rsidR="00402C1D" w:rsidRDefault="00910662" w:rsidP="00402C1D">
      <w:r>
        <w:rPr>
          <w:noProof/>
        </w:rPr>
        <mc:AlternateContent>
          <mc:Choice Requires="wpc">
            <w:drawing>
              <wp:anchor distT="0" distB="0" distL="114300" distR="114300" simplePos="0" relativeHeight="251686912" behindDoc="0" locked="0" layoutInCell="1" allowOverlap="1" wp14:anchorId="42D9B76D" wp14:editId="15B4765B">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7CAC5A12" w14:textId="77777777" w:rsidR="00D7049E" w:rsidRDefault="00D7049E" w:rsidP="00402C1D">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82" editas="canvas" style="position:absolute;left:0;text-align:left;margin-left:319.15pt;margin-top:61.45pt;width:240.95pt;height:261.5pt;z-index:251686912;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">
                <v:shape id="_x0000_s1183" type="#_x0000_t75" style="position:absolute;width:30600;height:33210;visibility:visible;mso-wrap-style:square" filled="t">
                  <v:fill o:detectmouseclick="t"/>
                  <v:path o:connecttype="none"/>
                </v:shape>
                <v:group id="Group 19" o:spid="_x0000_s1184"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85"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75" o:title="Diagram, engineering drawing&#10;&#10;Description automatically generated"/>
                  </v:shape>
                  <v:shape id="Picture 100" o:spid="_x0000_s1186"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76" o:title="A picture containing text&#10;&#10;Description automatically generated"/>
                  </v:shape>
                  <v:shape id="Text Box 36" o:spid="_x0000_s1187"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7CAC5A12" w14:textId="77777777" w:rsidR="00D7049E" w:rsidRDefault="00D7049E" w:rsidP="00402C1D">
                          <w:pPr>
                            <w:spacing w:line="252" w:lineRule="auto"/>
                            <w:rPr>
                              <w:rFonts w:ascii="Calibri" w:eastAsia="Calibri" w:hAnsi="Calibri"/>
                            </w:rPr>
                          </w:pPr>
                          <w:r>
                            <w:rPr>
                              <w:rFonts w:ascii="Calibri" w:eastAsia="Calibri" w:hAnsi="Calibri"/>
                            </w:rPr>
                            <w:t>Figure 8 – Example Application B</w:t>
                          </w:r>
                        </w:p>
                      </w:txbxContent>
                    </v:textbox>
                  </v:shape>
                </v:group>
                <w10:wrap type="topAndBottom" anchorx="page"/>
              </v:group>
            </w:pict>
          </mc:Fallback>
        </mc:AlternateContent>
      </w:r>
      <w:r w:rsidR="00402C1D">
        <w:t xml:space="preserve">The combination of 2D LiDAR scans into 3D </w:t>
      </w:r>
      <w:proofErr w:type="spellStart"/>
      <w:r w:rsidR="00402C1D">
        <w:t>pointclouds</w:t>
      </w:r>
      <w:proofErr w:type="spellEnd"/>
      <w:r w:rsidR="00402C1D">
        <w:t xml:space="preserve">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14:paraId="7B086A0F" w14:textId="77777777" w:rsidR="00402C1D" w:rsidRDefault="00402C1D" w:rsidP="00402C1D"/>
    <w:p w14:paraId="0CD9C10E" w14:textId="77777777" w:rsidR="00402C1D" w:rsidRDefault="00402C1D" w:rsidP="00402C1D">
      <w:r>
        <w:t>The .</w:t>
      </w:r>
      <w:proofErr w:type="spellStart"/>
      <w:r>
        <w:t>pcd</w:t>
      </w:r>
      <w:proofErr w:type="spellEnd"/>
      <w:r>
        <w:t xml:space="preserve"> file is used for permanent storage and several </w:t>
      </w:r>
      <w:proofErr w:type="spellStart"/>
      <w:r>
        <w:t>pointcloud</w:t>
      </w:r>
      <w:proofErr w:type="spellEnd"/>
      <w:r>
        <w:t xml:space="preserve"> data types </w:t>
      </w:r>
    </w:p>
    <w:p w14:paraId="18CFF674" w14:textId="77777777" w:rsidR="00402C1D" w:rsidRDefault="00402C1D" w:rsidP="00402C1D"/>
    <w:p w14:paraId="7D2E74BD" w14:textId="77777777" w:rsidR="00402C1D" w:rsidRDefault="00402C1D" w:rsidP="00402C1D">
      <w:r w:rsidRPr="4AD55289">
        <w:t xml:space="preserve">The robot and sensor are operated simultaneously using ROS, and the resulting </w:t>
      </w:r>
      <w:proofErr w:type="spellStart"/>
      <w:r w:rsidRPr="4AD55289">
        <w:t>pointcloud</w:t>
      </w:r>
      <w:proofErr w:type="spellEnd"/>
      <w:r w:rsidRPr="4AD55289">
        <w:t xml:space="preserve">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7A416421" w14:textId="77777777" w:rsidR="00972624" w:rsidRDefault="00972624" w:rsidP="000552C1">
      <w:pPr>
        <w:pStyle w:val="BodyTextIndent"/>
        <w:rPr>
          <w:kern w:val="0"/>
        </w:rPr>
      </w:pPr>
    </w:p>
    <w:p w14:paraId="39AB2E5D" w14:textId="77777777" w:rsidR="008C095F" w:rsidRDefault="008C095F" w:rsidP="00402C1D">
      <w:pPr>
        <w:pStyle w:val="BodyTextIndent"/>
        <w:ind w:firstLine="0"/>
        <w:rPr>
          <w:kern w:val="0"/>
        </w:rPr>
      </w:pPr>
    </w:p>
    <w:p w14:paraId="771E80AC"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683B2CFC" w14:textId="77777777"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4139ABF8" w14:textId="77777777" w:rsidR="00402C1D" w:rsidRDefault="00402C1D" w:rsidP="00402C1D">
      <w:r w:rsidRPr="5003E31F">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C871C90" w14:textId="67089A95"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115"/>
      <w:r>
        <w:t xml:space="preserve">In each of these examples, the assembly is temporarily joined together by clamps which will be included in the lidar scan. Prior to the alignment process, these clamps will be removed from the </w:t>
      </w:r>
      <w:proofErr w:type="spellStart"/>
      <w:r>
        <w:t>pointcloud</w:t>
      </w:r>
      <w:proofErr w:type="spellEnd"/>
      <w:r>
        <w:t xml:space="preserve"> data via segmentation with RANSAC.</w:t>
      </w:r>
      <w:commentRangeEnd w:id="115"/>
      <w:r>
        <w:rPr>
          <w:rStyle w:val="CommentReference"/>
        </w:rPr>
        <w:commentReference w:id="115"/>
      </w:r>
    </w:p>
    <w:p w14:paraId="1EC20109" w14:textId="77777777" w:rsidR="00402C1D" w:rsidRDefault="00402C1D" w:rsidP="00402C1D">
      <w:r>
        <w:t>In example application 1 the workpiece consists of two square tubes to be joined by weldment so that the tubes are perpendicular and form a tee.</w:t>
      </w:r>
    </w:p>
    <w:p w14:paraId="13AE7A75" w14:textId="77777777" w:rsidR="00402C1D" w:rsidRDefault="00402C1D" w:rsidP="00402C1D">
      <w:r>
        <w:t>In example application 2 the workpiece consists of a square tube to be joined by weldment to a flat plate so that the tube is perpendicular to the plate.</w:t>
      </w:r>
    </w:p>
    <w:p w14:paraId="279C9939" w14:textId="77777777" w:rsidR="00402C1D" w:rsidRDefault="00402C1D" w:rsidP="00402C1D"/>
    <w:p w14:paraId="3DAED475" w14:textId="77777777" w:rsidR="00402C1D" w:rsidRDefault="00402C1D" w:rsidP="00402C1D"/>
    <w:p w14:paraId="7719618B"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23C017EB" w14:textId="77777777" w:rsidR="00402C1D" w:rsidRDefault="00402C1D" w:rsidP="00402C1D">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w:t>
      </w:r>
      <w:proofErr w:type="spellStart"/>
      <w:r>
        <w:t>pointclouds</w:t>
      </w:r>
      <w:proofErr w:type="spellEnd"/>
      <w:r>
        <w:t xml:space="preserve"> using the uniform sampling process described for the conversion of the source cloud. </w:t>
      </w:r>
    </w:p>
    <w:p w14:paraId="1B62671E" w14:textId="77777777" w:rsidR="0003009E" w:rsidRDefault="0003009E" w:rsidP="00402C1D"/>
    <w:p w14:paraId="291AAE16" w14:textId="77777777" w:rsidR="00C27004" w:rsidRDefault="00C27004" w:rsidP="00C27004"/>
    <w:tbl>
      <w:tblPr>
        <w:tblStyle w:val="TableGrid"/>
        <w:tblpPr w:leftFromText="180" w:rightFromText="180" w:vertAnchor="text" w:horzAnchor="margin" w:tblpY="562"/>
        <w:tblW w:w="0" w:type="auto"/>
        <w:tblLook w:val="04A0" w:firstRow="1" w:lastRow="0" w:firstColumn="1" w:lastColumn="0" w:noHBand="0" w:noVBand="1"/>
      </w:tblPr>
      <w:tblGrid>
        <w:gridCol w:w="1781"/>
        <w:gridCol w:w="1204"/>
        <w:gridCol w:w="941"/>
        <w:gridCol w:w="1194"/>
      </w:tblGrid>
      <w:tr w:rsidR="00C27004" w:rsidDel="00FA31F6" w14:paraId="5EE66F04" w14:textId="591E0062" w:rsidTr="005009E7">
        <w:trPr>
          <w:del w:id="116" w:author="Hill, Tristan" w:date="2022-02-21T18:21:00Z"/>
        </w:trPr>
        <w:tc>
          <w:tcPr>
            <w:tcW w:w="2860" w:type="dxa"/>
          </w:tcPr>
          <w:p w14:paraId="7F9540B4" w14:textId="00D9838D" w:rsidR="00C27004" w:rsidDel="00FA31F6" w:rsidRDefault="00C27004" w:rsidP="005009E7">
            <w:pPr>
              <w:rPr>
                <w:del w:id="117" w:author="Hill, Tristan" w:date="2022-02-21T18:21:00Z"/>
                <w:rFonts w:ascii="Times New Roman" w:eastAsia="Times New Roman" w:hAnsi="Times New Roman" w:cs="Times New Roman"/>
              </w:rPr>
            </w:pPr>
          </w:p>
        </w:tc>
        <w:tc>
          <w:tcPr>
            <w:tcW w:w="1487" w:type="dxa"/>
          </w:tcPr>
          <w:p w14:paraId="1BE03ADF" w14:textId="77ADD79D" w:rsidR="00C27004" w:rsidDel="00FA31F6" w:rsidRDefault="00C27004" w:rsidP="005009E7">
            <w:pPr>
              <w:rPr>
                <w:del w:id="118" w:author="Hill, Tristan" w:date="2022-02-21T18:21:00Z"/>
                <w:rFonts w:ascii="Times New Roman" w:eastAsia="Times New Roman" w:hAnsi="Times New Roman" w:cs="Times New Roman"/>
              </w:rPr>
            </w:pPr>
            <w:del w:id="119" w:author="Hill, Tristan" w:date="2022-02-21T18:21:00Z">
              <w:r w:rsidDel="00FA31F6">
                <w:rPr>
                  <w:rFonts w:ascii="Times New Roman" w:eastAsia="Times New Roman" w:hAnsi="Times New Roman" w:cs="Times New Roman"/>
                </w:rPr>
                <w:delText>X</w:delText>
              </w:r>
            </w:del>
          </w:p>
        </w:tc>
        <w:tc>
          <w:tcPr>
            <w:tcW w:w="941" w:type="dxa"/>
          </w:tcPr>
          <w:p w14:paraId="043F2BB2" w14:textId="1AA52B22" w:rsidR="00C27004" w:rsidDel="00FA31F6" w:rsidRDefault="00C27004" w:rsidP="005009E7">
            <w:pPr>
              <w:rPr>
                <w:del w:id="120" w:author="Hill, Tristan" w:date="2022-02-21T18:21:00Z"/>
                <w:rFonts w:ascii="Times New Roman" w:eastAsia="Times New Roman" w:hAnsi="Times New Roman" w:cs="Times New Roman"/>
              </w:rPr>
            </w:pPr>
            <w:del w:id="121" w:author="Hill, Tristan" w:date="2022-02-21T18:21:00Z">
              <w:r w:rsidDel="00FA31F6">
                <w:rPr>
                  <w:rFonts w:ascii="Times New Roman" w:eastAsia="Times New Roman" w:hAnsi="Times New Roman" w:cs="Times New Roman"/>
                </w:rPr>
                <w:delText>Y</w:delText>
              </w:r>
            </w:del>
          </w:p>
        </w:tc>
        <w:tc>
          <w:tcPr>
            <w:tcW w:w="1671" w:type="dxa"/>
          </w:tcPr>
          <w:p w14:paraId="067C055D" w14:textId="09609418" w:rsidR="00C27004" w:rsidDel="00FA31F6" w:rsidRDefault="00C27004" w:rsidP="005009E7">
            <w:pPr>
              <w:rPr>
                <w:del w:id="122" w:author="Hill, Tristan" w:date="2022-02-21T18:21:00Z"/>
                <w:rFonts w:ascii="Times New Roman" w:eastAsia="Times New Roman" w:hAnsi="Times New Roman" w:cs="Times New Roman"/>
              </w:rPr>
            </w:pPr>
            <w:del w:id="123" w:author="Hill, Tristan" w:date="2022-02-21T18:21:00Z">
              <w:r w:rsidDel="00FA31F6">
                <w:rPr>
                  <w:rFonts w:ascii="Times New Roman" w:eastAsia="Times New Roman" w:hAnsi="Times New Roman" w:cs="Times New Roman"/>
                </w:rPr>
                <w:delText>Z</w:delText>
              </w:r>
            </w:del>
          </w:p>
        </w:tc>
      </w:tr>
      <w:tr w:rsidR="00C27004" w:rsidDel="00FA31F6" w14:paraId="32AA7F95" w14:textId="6D0FE516" w:rsidTr="005009E7">
        <w:trPr>
          <w:del w:id="124" w:author="Hill, Tristan" w:date="2022-02-21T18:21:00Z"/>
        </w:trPr>
        <w:tc>
          <w:tcPr>
            <w:tcW w:w="2860" w:type="dxa"/>
          </w:tcPr>
          <w:p w14:paraId="493DC910" w14:textId="2BA8E734" w:rsidR="00C27004" w:rsidDel="00FA31F6" w:rsidRDefault="00C27004" w:rsidP="005009E7">
            <w:pPr>
              <w:rPr>
                <w:del w:id="125" w:author="Hill, Tristan" w:date="2022-02-21T18:21:00Z"/>
                <w:rFonts w:ascii="Times New Roman" w:eastAsia="Times New Roman" w:hAnsi="Times New Roman" w:cs="Times New Roman"/>
              </w:rPr>
            </w:pPr>
            <w:del w:id="126" w:author="Hill, Tristan" w:date="2022-02-21T18:21:00Z">
              <w:r w:rsidDel="00FA31F6">
                <w:rPr>
                  <w:rFonts w:ascii="Times New Roman" w:eastAsia="Times New Roman" w:hAnsi="Times New Roman" w:cs="Times New Roman"/>
                </w:rPr>
                <w:delText>Expected Translation</w:delText>
              </w:r>
            </w:del>
          </w:p>
        </w:tc>
        <w:tc>
          <w:tcPr>
            <w:tcW w:w="1487" w:type="dxa"/>
          </w:tcPr>
          <w:p w14:paraId="62575822" w14:textId="5317E267" w:rsidR="00C27004" w:rsidDel="00FA31F6" w:rsidRDefault="00C27004" w:rsidP="005009E7">
            <w:pPr>
              <w:rPr>
                <w:del w:id="127" w:author="Hill, Tristan" w:date="2022-02-21T18:21:00Z"/>
                <w:rFonts w:ascii="Times New Roman" w:eastAsia="Times New Roman" w:hAnsi="Times New Roman" w:cs="Times New Roman"/>
              </w:rPr>
            </w:pPr>
            <w:del w:id="128" w:author="Hill, Tristan" w:date="2022-02-21T18:21:00Z">
              <w:r w:rsidRPr="00324E03" w:rsidDel="00FA31F6">
                <w:rPr>
                  <w:rFonts w:ascii="Segoe UI" w:eastAsia="Times New Roman" w:hAnsi="Segoe UI" w:cs="Segoe UI"/>
                  <w:sz w:val="21"/>
                  <w:szCs w:val="21"/>
                </w:rPr>
                <w:delText>0.25</w:delText>
              </w:r>
            </w:del>
          </w:p>
        </w:tc>
        <w:tc>
          <w:tcPr>
            <w:tcW w:w="941" w:type="dxa"/>
          </w:tcPr>
          <w:p w14:paraId="4BDCEAB7" w14:textId="23637CF2" w:rsidR="00C27004" w:rsidDel="00FA31F6" w:rsidRDefault="00C27004" w:rsidP="005009E7">
            <w:pPr>
              <w:rPr>
                <w:del w:id="129" w:author="Hill, Tristan" w:date="2022-02-21T18:21:00Z"/>
                <w:rFonts w:ascii="Times New Roman" w:eastAsia="Times New Roman" w:hAnsi="Times New Roman" w:cs="Times New Roman"/>
              </w:rPr>
            </w:pPr>
            <w:del w:id="130" w:author="Hill, Tristan" w:date="2022-02-21T18:21:00Z">
              <w:r w:rsidRPr="00324E03" w:rsidDel="00FA31F6">
                <w:rPr>
                  <w:rFonts w:ascii="Segoe UI" w:eastAsia="Times New Roman" w:hAnsi="Segoe UI" w:cs="Segoe UI"/>
                  <w:sz w:val="21"/>
                  <w:szCs w:val="21"/>
                </w:rPr>
                <w:delText>0.2</w:delText>
              </w:r>
            </w:del>
          </w:p>
        </w:tc>
        <w:tc>
          <w:tcPr>
            <w:tcW w:w="1671" w:type="dxa"/>
          </w:tcPr>
          <w:p w14:paraId="75254A90" w14:textId="033A4258" w:rsidR="00C27004" w:rsidDel="00FA31F6" w:rsidRDefault="00C27004" w:rsidP="005009E7">
            <w:pPr>
              <w:rPr>
                <w:del w:id="131" w:author="Hill, Tristan" w:date="2022-02-21T18:21:00Z"/>
                <w:rFonts w:ascii="Times New Roman" w:eastAsia="Times New Roman" w:hAnsi="Times New Roman" w:cs="Times New Roman"/>
              </w:rPr>
            </w:pPr>
            <w:del w:id="132" w:author="Hill, Tristan" w:date="2022-02-21T18:21:00Z">
              <w:r w:rsidRPr="00324E03" w:rsidDel="00FA31F6">
                <w:rPr>
                  <w:rFonts w:ascii="Segoe UI" w:eastAsia="Times New Roman" w:hAnsi="Segoe UI" w:cs="Segoe UI"/>
                  <w:sz w:val="21"/>
                  <w:szCs w:val="21"/>
                </w:rPr>
                <w:delText>0.025</w:delText>
              </w:r>
            </w:del>
          </w:p>
        </w:tc>
      </w:tr>
      <w:tr w:rsidR="00C27004" w:rsidDel="00FA31F6" w14:paraId="3E423CE3" w14:textId="6E2EAA25" w:rsidTr="005009E7">
        <w:trPr>
          <w:del w:id="133" w:author="Hill, Tristan" w:date="2022-02-21T18:21:00Z"/>
        </w:trPr>
        <w:tc>
          <w:tcPr>
            <w:tcW w:w="2860" w:type="dxa"/>
          </w:tcPr>
          <w:p w14:paraId="51ED47FA" w14:textId="0FE2DD4F" w:rsidR="00C27004" w:rsidDel="00FA31F6" w:rsidRDefault="00C27004" w:rsidP="005009E7">
            <w:pPr>
              <w:rPr>
                <w:del w:id="134" w:author="Hill, Tristan" w:date="2022-02-21T18:21:00Z"/>
                <w:rFonts w:ascii="Times New Roman" w:eastAsia="Times New Roman" w:hAnsi="Times New Roman" w:cs="Times New Roman"/>
              </w:rPr>
            </w:pPr>
            <w:del w:id="135" w:author="Hill, Tristan" w:date="2022-02-21T18:21:00Z">
              <w:r w:rsidDel="00FA31F6">
                <w:rPr>
                  <w:rFonts w:ascii="Times New Roman" w:eastAsia="Times New Roman" w:hAnsi="Times New Roman" w:cs="Times New Roman"/>
                </w:rPr>
                <w:delText>Measured Translation</w:delText>
              </w:r>
            </w:del>
          </w:p>
        </w:tc>
        <w:tc>
          <w:tcPr>
            <w:tcW w:w="1487" w:type="dxa"/>
          </w:tcPr>
          <w:p w14:paraId="16EF1B4A" w14:textId="746E2CBA" w:rsidR="00C27004" w:rsidDel="00FA31F6" w:rsidRDefault="00C27004" w:rsidP="005009E7">
            <w:pPr>
              <w:rPr>
                <w:del w:id="136" w:author="Hill, Tristan" w:date="2022-02-21T18:21:00Z"/>
                <w:rFonts w:ascii="Times New Roman" w:eastAsia="Times New Roman" w:hAnsi="Times New Roman" w:cs="Times New Roman"/>
              </w:rPr>
            </w:pPr>
            <w:del w:id="137" w:author="Hill, Tristan" w:date="2022-02-21T18:21:00Z">
              <w:r w:rsidRPr="00324E03" w:rsidDel="00FA31F6">
                <w:rPr>
                  <w:rFonts w:ascii="Segoe UI" w:eastAsia="Times New Roman" w:hAnsi="Segoe UI" w:cs="Segoe UI"/>
                  <w:sz w:val="21"/>
                  <w:szCs w:val="21"/>
                </w:rPr>
                <w:delText>0.251347</w:delText>
              </w:r>
            </w:del>
          </w:p>
        </w:tc>
        <w:tc>
          <w:tcPr>
            <w:tcW w:w="941" w:type="dxa"/>
          </w:tcPr>
          <w:p w14:paraId="6DF694B6" w14:textId="1E4DF5C9" w:rsidR="00C27004" w:rsidDel="00FA31F6" w:rsidRDefault="00C27004" w:rsidP="005009E7">
            <w:pPr>
              <w:rPr>
                <w:del w:id="138" w:author="Hill, Tristan" w:date="2022-02-21T18:21:00Z"/>
                <w:rFonts w:ascii="Times New Roman" w:eastAsia="Times New Roman" w:hAnsi="Times New Roman" w:cs="Times New Roman"/>
              </w:rPr>
            </w:pPr>
            <w:del w:id="139" w:author="Hill, Tristan" w:date="2022-02-21T18:21:00Z">
              <w:r w:rsidRPr="00324E03" w:rsidDel="00FA31F6">
                <w:rPr>
                  <w:rFonts w:ascii="Segoe UI" w:eastAsia="Times New Roman" w:hAnsi="Segoe UI" w:cs="Segoe UI"/>
                  <w:sz w:val="21"/>
                  <w:szCs w:val="21"/>
                </w:rPr>
                <w:delText>0.19923</w:delText>
              </w:r>
            </w:del>
          </w:p>
        </w:tc>
        <w:tc>
          <w:tcPr>
            <w:tcW w:w="1671" w:type="dxa"/>
          </w:tcPr>
          <w:p w14:paraId="27B3F81D" w14:textId="7C79F811" w:rsidR="00C27004" w:rsidDel="00FA31F6" w:rsidRDefault="00C27004" w:rsidP="005009E7">
            <w:pPr>
              <w:rPr>
                <w:del w:id="140" w:author="Hill, Tristan" w:date="2022-02-21T18:21:00Z"/>
                <w:rFonts w:ascii="Times New Roman" w:eastAsia="Times New Roman" w:hAnsi="Times New Roman" w:cs="Times New Roman"/>
              </w:rPr>
            </w:pPr>
            <w:del w:id="141" w:author="Hill, Tristan" w:date="2022-02-21T18:21:00Z">
              <w:r w:rsidRPr="00324E03" w:rsidDel="00FA31F6">
                <w:rPr>
                  <w:rFonts w:ascii="Segoe UI" w:eastAsia="Times New Roman" w:hAnsi="Segoe UI" w:cs="Segoe UI"/>
                  <w:sz w:val="21"/>
                  <w:szCs w:val="21"/>
                </w:rPr>
                <w:delText>0.02436</w:delText>
              </w:r>
            </w:del>
          </w:p>
        </w:tc>
      </w:tr>
      <w:tr w:rsidR="00C27004" w:rsidDel="00FA31F6" w14:paraId="34B244B9" w14:textId="1098A47B" w:rsidTr="005009E7">
        <w:trPr>
          <w:del w:id="142" w:author="Hill, Tristan" w:date="2022-02-21T18:21:00Z"/>
        </w:trPr>
        <w:tc>
          <w:tcPr>
            <w:tcW w:w="2860" w:type="dxa"/>
          </w:tcPr>
          <w:p w14:paraId="0E26ADD4" w14:textId="7C5C13B0" w:rsidR="00C27004" w:rsidDel="00FA31F6" w:rsidRDefault="00C27004" w:rsidP="005009E7">
            <w:pPr>
              <w:rPr>
                <w:del w:id="143" w:author="Hill, Tristan" w:date="2022-02-21T18:21:00Z"/>
                <w:rFonts w:ascii="Times New Roman" w:eastAsia="Times New Roman" w:hAnsi="Times New Roman" w:cs="Times New Roman"/>
              </w:rPr>
            </w:pPr>
            <w:del w:id="144" w:author="Hill, Tristan" w:date="2022-02-21T18:21:00Z">
              <w:r w:rsidDel="00FA31F6">
                <w:rPr>
                  <w:rFonts w:ascii="Times New Roman" w:eastAsia="Times New Roman" w:hAnsi="Times New Roman" w:cs="Times New Roman"/>
                </w:rPr>
                <w:delText xml:space="preserve">Difference </w:delText>
              </w:r>
            </w:del>
          </w:p>
        </w:tc>
        <w:tc>
          <w:tcPr>
            <w:tcW w:w="1487" w:type="dxa"/>
          </w:tcPr>
          <w:p w14:paraId="7CE75DED" w14:textId="19D2BA58" w:rsidR="00C27004" w:rsidDel="00FA31F6" w:rsidRDefault="00C27004" w:rsidP="005009E7">
            <w:pPr>
              <w:rPr>
                <w:del w:id="145" w:author="Hill, Tristan" w:date="2022-02-21T18:21:00Z"/>
                <w:rFonts w:ascii="Times New Roman" w:eastAsia="Times New Roman" w:hAnsi="Times New Roman" w:cs="Times New Roman"/>
              </w:rPr>
            </w:pPr>
            <w:del w:id="146" w:author="Hill, Tristan" w:date="2022-02-21T18:21:00Z">
              <w:r w:rsidRPr="00324E03" w:rsidDel="00FA31F6">
                <w:rPr>
                  <w:rFonts w:ascii="Segoe UI" w:eastAsia="Times New Roman" w:hAnsi="Segoe UI" w:cs="Segoe UI"/>
                  <w:sz w:val="21"/>
                  <w:szCs w:val="21"/>
                </w:rPr>
                <w:delText>-0.00134</w:delText>
              </w:r>
            </w:del>
          </w:p>
        </w:tc>
        <w:tc>
          <w:tcPr>
            <w:tcW w:w="941" w:type="dxa"/>
          </w:tcPr>
          <w:p w14:paraId="530B4AFA" w14:textId="52F9E8A5" w:rsidR="00C27004" w:rsidDel="00FA31F6" w:rsidRDefault="00C27004" w:rsidP="005009E7">
            <w:pPr>
              <w:rPr>
                <w:del w:id="147" w:author="Hill, Tristan" w:date="2022-02-21T18:21:00Z"/>
                <w:rFonts w:ascii="Times New Roman" w:eastAsia="Times New Roman" w:hAnsi="Times New Roman" w:cs="Times New Roman"/>
              </w:rPr>
            </w:pPr>
            <w:del w:id="148" w:author="Hill, Tristan" w:date="2022-02-21T18:21:00Z">
              <w:r w:rsidRPr="00324E03" w:rsidDel="00FA31F6">
                <w:rPr>
                  <w:rFonts w:ascii="Segoe UI" w:eastAsia="Times New Roman" w:hAnsi="Segoe UI" w:cs="Segoe UI"/>
                  <w:sz w:val="21"/>
                  <w:szCs w:val="21"/>
                </w:rPr>
                <w:delText>0.0007</w:delText>
              </w:r>
              <w:r w:rsidDel="00FA31F6">
                <w:rPr>
                  <w:rFonts w:ascii="Segoe UI" w:eastAsia="Times New Roman" w:hAnsi="Segoe UI" w:cs="Segoe UI"/>
                  <w:sz w:val="21"/>
                  <w:szCs w:val="21"/>
                </w:rPr>
                <w:delText>7</w:delText>
              </w:r>
            </w:del>
          </w:p>
        </w:tc>
        <w:tc>
          <w:tcPr>
            <w:tcW w:w="1671" w:type="dxa"/>
          </w:tcPr>
          <w:p w14:paraId="734838A7" w14:textId="5409A1FF" w:rsidR="00C27004" w:rsidDel="00FA31F6" w:rsidRDefault="00C27004" w:rsidP="005009E7">
            <w:pPr>
              <w:rPr>
                <w:del w:id="149" w:author="Hill, Tristan" w:date="2022-02-21T18:21:00Z"/>
                <w:rFonts w:ascii="Times New Roman" w:eastAsia="Times New Roman" w:hAnsi="Times New Roman" w:cs="Times New Roman"/>
              </w:rPr>
            </w:pPr>
            <w:del w:id="150" w:author="Hill, Tristan" w:date="2022-02-21T18:21:00Z">
              <w:r w:rsidRPr="00324E03" w:rsidDel="00FA31F6">
                <w:rPr>
                  <w:rFonts w:ascii="Segoe UI" w:eastAsia="Times New Roman" w:hAnsi="Segoe UI" w:cs="Segoe UI"/>
                  <w:sz w:val="21"/>
                  <w:szCs w:val="21"/>
                </w:rPr>
                <w:delText>0.0006</w:delText>
              </w:r>
              <w:r w:rsidDel="00FA31F6">
                <w:rPr>
                  <w:rFonts w:ascii="Segoe UI" w:eastAsia="Times New Roman" w:hAnsi="Segoe UI" w:cs="Segoe UI"/>
                  <w:sz w:val="21"/>
                  <w:szCs w:val="21"/>
                </w:rPr>
                <w:delText>4</w:delText>
              </w:r>
            </w:del>
          </w:p>
        </w:tc>
      </w:tr>
    </w:tbl>
    <w:p w14:paraId="36032FF8" w14:textId="77777777" w:rsidR="00C27004" w:rsidRDefault="00C27004" w:rsidP="00C27004">
      <w:r>
        <w:lastRenderedPageBreak/>
        <w:t>Simulation Results – Example Application A</w:t>
      </w:r>
    </w:p>
    <w:p w14:paraId="335410DD" w14:textId="26E6F5D7" w:rsidR="00C27004" w:rsidRDefault="001276CE" w:rsidP="00C27004">
      <w:ins w:id="151" w:author="Hill, Tristan" w:date="2022-02-21T18:33:00Z">
        <w:r>
          <w:rPr>
            <w:noProof/>
          </w:rPr>
          <mc:AlternateContent>
            <mc:Choice Requires="wpc">
              <w:drawing>
                <wp:anchor distT="0" distB="0" distL="114300" distR="114300" simplePos="0" relativeHeight="251715584" behindDoc="0" locked="0" layoutInCell="1" allowOverlap="1" wp14:anchorId="05720CF4" wp14:editId="2E2E1F31">
                  <wp:simplePos x="0" y="0"/>
                  <wp:positionH relativeFrom="margin">
                    <wp:posOffset>0</wp:posOffset>
                  </wp:positionH>
                  <wp:positionV relativeFrom="paragraph">
                    <wp:posOffset>147955</wp:posOffset>
                  </wp:positionV>
                  <wp:extent cx="3245485" cy="1528445"/>
                  <wp:effectExtent l="0" t="0" r="0" b="0"/>
                  <wp:wrapTopAndBottom/>
                  <wp:docPr id="200" name="Canvas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7" name="Text Box 197"/>
                          <wps:cNvSpPr txBox="1"/>
                          <wps:spPr>
                            <a:xfrm>
                              <a:off x="67234" y="37149"/>
                              <a:ext cx="2042160" cy="278130"/>
                            </a:xfrm>
                            <a:prstGeom prst="rect">
                              <a:avLst/>
                            </a:prstGeom>
                            <a:solidFill>
                              <a:schemeClr val="lt1"/>
                            </a:solidFill>
                            <a:ln w="6350">
                              <a:solidFill>
                                <a:prstClr val="black"/>
                              </a:solidFill>
                            </a:ln>
                          </wps:spPr>
                          <wps:txbx>
                            <w:txbxContent>
                              <w:p w14:paraId="19B7C263" w14:textId="362F2C5E" w:rsidR="001276CE" w:rsidRPr="00A727C2" w:rsidRDefault="001276CE" w:rsidP="001276CE">
                                <w:pPr>
                                  <w:rPr>
                                    <w:sz w:val="16"/>
                                    <w:szCs w:val="16"/>
                                    <w:rPrChange w:id="152" w:author="Hill, Tristan" w:date="2022-02-21T18:34:00Z">
                                      <w:rPr/>
                                    </w:rPrChange>
                                  </w:rPr>
                                </w:pPr>
                                <w:ins w:id="153" w:author="Hill, Tristan" w:date="2022-02-21T18:26:00Z">
                                  <w:r w:rsidRPr="00A727C2">
                                    <w:rPr>
                                      <w:sz w:val="16"/>
                                      <w:szCs w:val="16"/>
                                      <w:rPrChange w:id="154" w:author="Hill, Tristan" w:date="2022-02-21T18:34:00Z">
                                        <w:rPr/>
                                      </w:rPrChange>
                                    </w:rPr>
                                    <w:t xml:space="preserve">Table </w:t>
                                  </w:r>
                                </w:ins>
                                <w:ins w:id="155" w:author="Hill, Tristan" w:date="2022-02-21T18:33:00Z">
                                  <w:r w:rsidR="00A727C2" w:rsidRPr="00A727C2">
                                    <w:rPr>
                                      <w:sz w:val="16"/>
                                      <w:szCs w:val="16"/>
                                      <w:rPrChange w:id="156" w:author="Hill, Tristan" w:date="2022-02-21T18:34:00Z">
                                        <w:rPr/>
                                      </w:rPrChange>
                                    </w:rPr>
                                    <w:t>Z</w:t>
                                  </w:r>
                                </w:ins>
                                <w:ins w:id="157" w:author="Hill, Tristan" w:date="2022-02-21T18:26:00Z">
                                  <w:r w:rsidRPr="00A727C2">
                                    <w:rPr>
                                      <w:sz w:val="16"/>
                                      <w:szCs w:val="16"/>
                                      <w:rPrChange w:id="158" w:author="Hill, Tristan" w:date="2022-02-21T18:34:00Z">
                                        <w:rPr/>
                                      </w:rPrChange>
                                    </w:rPr>
                                    <w:t xml:space="preserve"> – </w:t>
                                  </w:r>
                                </w:ins>
                                <w:ins w:id="159" w:author="Hill, Tristan" w:date="2022-02-21T18:33:00Z">
                                  <w:r w:rsidR="00A727C2" w:rsidRPr="00A727C2">
                                    <w:rPr>
                                      <w:sz w:val="16"/>
                                      <w:szCs w:val="16"/>
                                      <w:rPrChange w:id="160" w:author="Hill, Tristan" w:date="2022-02-21T18:34:00Z">
                                        <w:rPr/>
                                      </w:rPrChange>
                                    </w:rPr>
                                    <w:t>Simulation</w:t>
                                  </w:r>
                                </w:ins>
                                <w:ins w:id="161" w:author="Hill, Tristan" w:date="2022-02-21T18:26:00Z">
                                  <w:r w:rsidRPr="00A727C2">
                                    <w:rPr>
                                      <w:sz w:val="16"/>
                                      <w:szCs w:val="16"/>
                                      <w:rPrChange w:id="162" w:author="Hill, Tristan" w:date="2022-02-21T18:34:00Z">
                                        <w:rPr/>
                                      </w:rPrChange>
                                    </w:rPr>
                                    <w:t xml:space="preserve"> Results</w:t>
                                  </w:r>
                                </w:ins>
                                <w:ins w:id="163" w:author="Hill, Tristan" w:date="2022-02-21T18:27:00Z">
                                  <w:r w:rsidRPr="00A727C2">
                                    <w:rPr>
                                      <w:sz w:val="16"/>
                                      <w:szCs w:val="16"/>
                                      <w:rPrChange w:id="164" w:author="Hill, Tristan" w:date="2022-02-21T18:34:00Z">
                                        <w:rPr/>
                                      </w:rPrChange>
                                    </w:rPr>
                                    <w:t xml:space="preserve"> – </w:t>
                                  </w:r>
                                </w:ins>
                                <w:ins w:id="165" w:author="Hill, Tristan" w:date="2022-02-21T18:31:00Z">
                                  <w:r w:rsidRPr="00A727C2">
                                    <w:rPr>
                                      <w:sz w:val="16"/>
                                      <w:szCs w:val="16"/>
                                      <w:rPrChange w:id="166" w:author="Hill, Tristan" w:date="2022-02-21T18:34:00Z">
                                        <w:rPr/>
                                      </w:rPrChange>
                                    </w:rPr>
                                    <w:t>Application A</w:t>
                                  </w:r>
                                </w:ins>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1" name="Picture 201"/>
                            <pic:cNvPicPr>
                              <a:picLocks noChangeAspect="1"/>
                            </pic:cNvPicPr>
                          </pic:nvPicPr>
                          <pic:blipFill>
                            <a:blip r:embed="rId81"/>
                            <a:stretch>
                              <a:fillRect/>
                            </a:stretch>
                          </pic:blipFill>
                          <pic:spPr>
                            <a:xfrm>
                              <a:off x="0" y="236544"/>
                              <a:ext cx="3245485" cy="581476"/>
                            </a:xfrm>
                            <a:prstGeom prst="rect">
                              <a:avLst/>
                            </a:prstGeom>
                          </pic:spPr>
                        </pic:pic>
                        <pic:pic xmlns:pic="http://schemas.openxmlformats.org/drawingml/2006/picture">
                          <pic:nvPicPr>
                            <pic:cNvPr id="202" name="Picture 202"/>
                            <pic:cNvPicPr>
                              <a:picLocks noChangeAspect="1"/>
                            </pic:cNvPicPr>
                          </pic:nvPicPr>
                          <pic:blipFill>
                            <a:blip r:embed="rId82"/>
                            <a:stretch>
                              <a:fillRect/>
                            </a:stretch>
                          </pic:blipFill>
                          <pic:spPr>
                            <a:xfrm>
                              <a:off x="0" y="649612"/>
                              <a:ext cx="3245485" cy="68437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5720CF4" id="Canvas 200" o:spid="_x0000_s1188" editas="canvas" style="position:absolute;left:0;text-align:left;margin-left:0;margin-top:11.65pt;width:255.55pt;height:120.35pt;z-index:251715584;mso-position-horizontal-relative:margin;mso-position-vertical-relative:text;mso-width-relative:margin;mso-height-relative:margin" coordsize="32454,152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">
                  <v:shape id="_x0000_s1189" type="#_x0000_t75" style="position:absolute;width:32454;height:15284;visibility:visible;mso-wrap-style:square" filled="t">
                    <v:fill o:detectmouseclick="t"/>
                    <v:path o:connecttype="none"/>
                  </v:shape>
                  <v:shape id="Text Box 197" o:spid="_x0000_s1190" type="#_x0000_t202" style="position:absolute;left:672;top:371;width:20421;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" fillcolor="white [3201]" strokeweight=".5pt">
                    <v:textbox>
                      <w:txbxContent>
                        <w:p w14:paraId="19B7C263" w14:textId="362F2C5E" w:rsidR="001276CE" w:rsidRPr="00A727C2" w:rsidRDefault="001276CE" w:rsidP="001276CE">
                          <w:pPr>
                            <w:rPr>
                              <w:sz w:val="16"/>
                              <w:szCs w:val="16"/>
                              <w:rPrChange w:id="167" w:author="Hill, Tristan" w:date="2022-02-21T18:34:00Z">
                                <w:rPr/>
                              </w:rPrChange>
                            </w:rPr>
                          </w:pPr>
                          <w:ins w:id="168" w:author="Hill, Tristan" w:date="2022-02-21T18:26:00Z">
                            <w:r w:rsidRPr="00A727C2">
                              <w:rPr>
                                <w:sz w:val="16"/>
                                <w:szCs w:val="16"/>
                                <w:rPrChange w:id="169" w:author="Hill, Tristan" w:date="2022-02-21T18:34:00Z">
                                  <w:rPr/>
                                </w:rPrChange>
                              </w:rPr>
                              <w:t xml:space="preserve">Table </w:t>
                            </w:r>
                          </w:ins>
                          <w:ins w:id="170" w:author="Hill, Tristan" w:date="2022-02-21T18:33:00Z">
                            <w:r w:rsidR="00A727C2" w:rsidRPr="00A727C2">
                              <w:rPr>
                                <w:sz w:val="16"/>
                                <w:szCs w:val="16"/>
                                <w:rPrChange w:id="171" w:author="Hill, Tristan" w:date="2022-02-21T18:34:00Z">
                                  <w:rPr/>
                                </w:rPrChange>
                              </w:rPr>
                              <w:t>Z</w:t>
                            </w:r>
                          </w:ins>
                          <w:ins w:id="172" w:author="Hill, Tristan" w:date="2022-02-21T18:26:00Z">
                            <w:r w:rsidRPr="00A727C2">
                              <w:rPr>
                                <w:sz w:val="16"/>
                                <w:szCs w:val="16"/>
                                <w:rPrChange w:id="173" w:author="Hill, Tristan" w:date="2022-02-21T18:34:00Z">
                                  <w:rPr/>
                                </w:rPrChange>
                              </w:rPr>
                              <w:t xml:space="preserve"> – </w:t>
                            </w:r>
                          </w:ins>
                          <w:ins w:id="174" w:author="Hill, Tristan" w:date="2022-02-21T18:33:00Z">
                            <w:r w:rsidR="00A727C2" w:rsidRPr="00A727C2">
                              <w:rPr>
                                <w:sz w:val="16"/>
                                <w:szCs w:val="16"/>
                                <w:rPrChange w:id="175" w:author="Hill, Tristan" w:date="2022-02-21T18:34:00Z">
                                  <w:rPr/>
                                </w:rPrChange>
                              </w:rPr>
                              <w:t>Simulation</w:t>
                            </w:r>
                          </w:ins>
                          <w:ins w:id="176" w:author="Hill, Tristan" w:date="2022-02-21T18:26:00Z">
                            <w:r w:rsidRPr="00A727C2">
                              <w:rPr>
                                <w:sz w:val="16"/>
                                <w:szCs w:val="16"/>
                                <w:rPrChange w:id="177" w:author="Hill, Tristan" w:date="2022-02-21T18:34:00Z">
                                  <w:rPr/>
                                </w:rPrChange>
                              </w:rPr>
                              <w:t xml:space="preserve"> Results</w:t>
                            </w:r>
                          </w:ins>
                          <w:ins w:id="178" w:author="Hill, Tristan" w:date="2022-02-21T18:27:00Z">
                            <w:r w:rsidRPr="00A727C2">
                              <w:rPr>
                                <w:sz w:val="16"/>
                                <w:szCs w:val="16"/>
                                <w:rPrChange w:id="179" w:author="Hill, Tristan" w:date="2022-02-21T18:34:00Z">
                                  <w:rPr/>
                                </w:rPrChange>
                              </w:rPr>
                              <w:t xml:space="preserve"> – </w:t>
                            </w:r>
                          </w:ins>
                          <w:ins w:id="180" w:author="Hill, Tristan" w:date="2022-02-21T18:31:00Z">
                            <w:r w:rsidRPr="00A727C2">
                              <w:rPr>
                                <w:sz w:val="16"/>
                                <w:szCs w:val="16"/>
                                <w:rPrChange w:id="181" w:author="Hill, Tristan" w:date="2022-02-21T18:34:00Z">
                                  <w:rPr/>
                                </w:rPrChange>
                              </w:rPr>
                              <w:t>Application A</w:t>
                            </w:r>
                          </w:ins>
                        </w:p>
                      </w:txbxContent>
                    </v:textbox>
                  </v:shape>
                  <v:shape id="Picture 201" o:spid="_x0000_s1191" type="#_x0000_t75" style="position:absolute;top:2365;width:32454;height: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">
                    <v:imagedata r:id="rId83" o:title=""/>
                  </v:shape>
                  <v:shape id="Picture 202" o:spid="_x0000_s1192" type="#_x0000_t75" style="position:absolute;top:6496;width:32454;height:6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">
                    <v:imagedata r:id="rId84" o:title=""/>
                  </v:shape>
                  <w10:wrap type="topAndBottom" anchorx="margin"/>
                </v:group>
              </w:pict>
            </mc:Fallback>
          </mc:AlternateContent>
        </w:r>
      </w:ins>
    </w:p>
    <w:p w14:paraId="3B17CAF9" w14:textId="1D561B75" w:rsidR="00C27004" w:rsidRDefault="00C27004" w:rsidP="00C27004"/>
    <w:p w14:paraId="1AD28063" w14:textId="77777777" w:rsidR="005A125A" w:rsidRDefault="005A125A" w:rsidP="00402C1D"/>
    <w:tbl>
      <w:tblPr>
        <w:tblStyle w:val="TableGrid"/>
        <w:tblpPr w:leftFromText="180" w:rightFromText="180" w:vertAnchor="text" w:horzAnchor="margin" w:tblpY="79"/>
        <w:tblW w:w="5215" w:type="dxa"/>
        <w:tblLayout w:type="fixed"/>
        <w:tblLook w:val="04A0" w:firstRow="1" w:lastRow="0" w:firstColumn="1" w:lastColumn="0" w:noHBand="0" w:noVBand="1"/>
      </w:tblPr>
      <w:tblGrid>
        <w:gridCol w:w="1885"/>
        <w:gridCol w:w="1170"/>
        <w:gridCol w:w="1170"/>
        <w:gridCol w:w="990"/>
      </w:tblGrid>
      <w:tr w:rsidR="006D46CE" w:rsidDel="00FA31F6" w14:paraId="0174303E" w14:textId="6F56A9B7" w:rsidTr="006D46CE">
        <w:trPr>
          <w:del w:id="182" w:author="Hill, Tristan" w:date="2022-02-21T18:22:00Z"/>
        </w:trPr>
        <w:tc>
          <w:tcPr>
            <w:tcW w:w="1885" w:type="dxa"/>
          </w:tcPr>
          <w:p w14:paraId="189405D9" w14:textId="2A23FDF5" w:rsidR="006D46CE" w:rsidDel="00FA31F6" w:rsidRDefault="006D46CE" w:rsidP="006D46CE">
            <w:pPr>
              <w:rPr>
                <w:del w:id="183" w:author="Hill, Tristan" w:date="2022-02-21T18:22:00Z"/>
                <w:rFonts w:ascii="Times New Roman" w:eastAsia="Times New Roman" w:hAnsi="Times New Roman" w:cs="Times New Roman"/>
              </w:rPr>
            </w:pPr>
          </w:p>
        </w:tc>
        <w:tc>
          <w:tcPr>
            <w:tcW w:w="1170" w:type="dxa"/>
          </w:tcPr>
          <w:p w14:paraId="01B10BEF" w14:textId="40D2F993" w:rsidR="006D46CE" w:rsidDel="00FA31F6" w:rsidRDefault="006D46CE" w:rsidP="006D46CE">
            <w:pPr>
              <w:rPr>
                <w:del w:id="184" w:author="Hill, Tristan" w:date="2022-02-21T18:22:00Z"/>
                <w:rFonts w:ascii="Times New Roman" w:eastAsia="Times New Roman" w:hAnsi="Times New Roman" w:cs="Times New Roman"/>
              </w:rPr>
            </w:pPr>
            <w:del w:id="185" w:author="Hill, Tristan" w:date="2022-02-21T18:22:00Z">
              <w:r w:rsidDel="00FA31F6">
                <w:rPr>
                  <w:rFonts w:ascii="Times New Roman" w:eastAsia="Times New Roman" w:hAnsi="Times New Roman" w:cs="Times New Roman"/>
                </w:rPr>
                <w:delText>Roll</w:delText>
              </w:r>
            </w:del>
          </w:p>
        </w:tc>
        <w:tc>
          <w:tcPr>
            <w:tcW w:w="1170" w:type="dxa"/>
          </w:tcPr>
          <w:p w14:paraId="002388D9" w14:textId="1268DCC9" w:rsidR="006D46CE" w:rsidDel="00FA31F6" w:rsidRDefault="006D46CE" w:rsidP="006D46CE">
            <w:pPr>
              <w:rPr>
                <w:del w:id="186" w:author="Hill, Tristan" w:date="2022-02-21T18:22:00Z"/>
                <w:rFonts w:ascii="Times New Roman" w:eastAsia="Times New Roman" w:hAnsi="Times New Roman" w:cs="Times New Roman"/>
              </w:rPr>
            </w:pPr>
            <w:del w:id="187" w:author="Hill, Tristan" w:date="2022-02-21T18:22:00Z">
              <w:r w:rsidDel="00FA31F6">
                <w:rPr>
                  <w:rFonts w:ascii="Times New Roman" w:eastAsia="Times New Roman" w:hAnsi="Times New Roman" w:cs="Times New Roman"/>
                </w:rPr>
                <w:delText>Pitch</w:delText>
              </w:r>
            </w:del>
          </w:p>
        </w:tc>
        <w:tc>
          <w:tcPr>
            <w:tcW w:w="990" w:type="dxa"/>
          </w:tcPr>
          <w:p w14:paraId="6E45A913" w14:textId="5869D67F" w:rsidR="006D46CE" w:rsidDel="00FA31F6" w:rsidRDefault="006D46CE" w:rsidP="006D46CE">
            <w:pPr>
              <w:rPr>
                <w:del w:id="188" w:author="Hill, Tristan" w:date="2022-02-21T18:22:00Z"/>
                <w:rFonts w:ascii="Times New Roman" w:eastAsia="Times New Roman" w:hAnsi="Times New Roman" w:cs="Times New Roman"/>
              </w:rPr>
            </w:pPr>
            <w:del w:id="189" w:author="Hill, Tristan" w:date="2022-02-21T18:22:00Z">
              <w:r w:rsidDel="00FA31F6">
                <w:rPr>
                  <w:rFonts w:ascii="Times New Roman" w:eastAsia="Times New Roman" w:hAnsi="Times New Roman" w:cs="Times New Roman"/>
                </w:rPr>
                <w:delText>Yaw</w:delText>
              </w:r>
            </w:del>
          </w:p>
        </w:tc>
      </w:tr>
      <w:tr w:rsidR="006D46CE" w:rsidDel="00FA31F6" w14:paraId="61B9C2F3" w14:textId="4CB014BB" w:rsidTr="006D46CE">
        <w:trPr>
          <w:del w:id="190" w:author="Hill, Tristan" w:date="2022-02-21T18:22:00Z"/>
        </w:trPr>
        <w:tc>
          <w:tcPr>
            <w:tcW w:w="1885" w:type="dxa"/>
          </w:tcPr>
          <w:p w14:paraId="616B64DB" w14:textId="723B7FF2" w:rsidR="006D46CE" w:rsidDel="00FA31F6" w:rsidRDefault="006D46CE" w:rsidP="006D46CE">
            <w:pPr>
              <w:rPr>
                <w:del w:id="191" w:author="Hill, Tristan" w:date="2022-02-21T18:22:00Z"/>
                <w:rFonts w:ascii="Times New Roman" w:eastAsia="Times New Roman" w:hAnsi="Times New Roman" w:cs="Times New Roman"/>
              </w:rPr>
            </w:pPr>
            <w:del w:id="192" w:author="Hill, Tristan" w:date="2022-02-21T18:22:00Z">
              <w:r w:rsidDel="00FA31F6">
                <w:rPr>
                  <w:rFonts w:ascii="Times New Roman" w:eastAsia="Times New Roman" w:hAnsi="Times New Roman" w:cs="Times New Roman"/>
                </w:rPr>
                <w:delText>Expected Rotation</w:delText>
              </w:r>
            </w:del>
          </w:p>
        </w:tc>
        <w:tc>
          <w:tcPr>
            <w:tcW w:w="1170" w:type="dxa"/>
          </w:tcPr>
          <w:p w14:paraId="70091773" w14:textId="2A57DDEC" w:rsidR="006D46CE" w:rsidDel="00FA31F6" w:rsidRDefault="006D46CE" w:rsidP="006D46CE">
            <w:pPr>
              <w:rPr>
                <w:del w:id="193" w:author="Hill, Tristan" w:date="2022-02-21T18:22:00Z"/>
                <w:rFonts w:ascii="Times New Roman" w:eastAsia="Times New Roman" w:hAnsi="Times New Roman" w:cs="Times New Roman"/>
              </w:rPr>
            </w:pPr>
            <w:del w:id="194" w:author="Hill, Tristan" w:date="2022-02-21T18:22:00Z">
              <w:r w:rsidDel="00FA31F6">
                <w:rPr>
                  <w:rFonts w:ascii="Times New Roman" w:eastAsia="Times New Roman" w:hAnsi="Times New Roman" w:cs="Times New Roman"/>
                </w:rPr>
                <w:delText>0.0</w:delText>
              </w:r>
            </w:del>
          </w:p>
        </w:tc>
        <w:tc>
          <w:tcPr>
            <w:tcW w:w="1170" w:type="dxa"/>
          </w:tcPr>
          <w:p w14:paraId="27D57FAE" w14:textId="1F3F0F65" w:rsidR="006D46CE" w:rsidDel="00FA31F6" w:rsidRDefault="006D46CE" w:rsidP="006D46CE">
            <w:pPr>
              <w:rPr>
                <w:del w:id="195" w:author="Hill, Tristan" w:date="2022-02-21T18:22:00Z"/>
                <w:rFonts w:ascii="Times New Roman" w:eastAsia="Times New Roman" w:hAnsi="Times New Roman" w:cs="Times New Roman"/>
              </w:rPr>
            </w:pPr>
            <w:del w:id="196" w:author="Hill, Tristan" w:date="2022-02-21T18:22:00Z">
              <w:r w:rsidDel="00FA31F6">
                <w:rPr>
                  <w:rFonts w:ascii="Times New Roman" w:eastAsia="Times New Roman" w:hAnsi="Times New Roman" w:cs="Times New Roman"/>
                </w:rPr>
                <w:delText>0.0</w:delText>
              </w:r>
            </w:del>
          </w:p>
        </w:tc>
        <w:tc>
          <w:tcPr>
            <w:tcW w:w="990" w:type="dxa"/>
          </w:tcPr>
          <w:p w14:paraId="448FF513" w14:textId="5E25014F" w:rsidR="006D46CE" w:rsidDel="00FA31F6" w:rsidRDefault="006D46CE" w:rsidP="006D46CE">
            <w:pPr>
              <w:rPr>
                <w:del w:id="197" w:author="Hill, Tristan" w:date="2022-02-21T18:22:00Z"/>
                <w:rFonts w:ascii="Times New Roman" w:eastAsia="Times New Roman" w:hAnsi="Times New Roman" w:cs="Times New Roman"/>
              </w:rPr>
            </w:pPr>
            <w:del w:id="198" w:author="Hill, Tristan" w:date="2022-02-21T18:22:00Z">
              <w:r w:rsidDel="00FA31F6">
                <w:rPr>
                  <w:rFonts w:ascii="Times New Roman" w:eastAsia="Times New Roman" w:hAnsi="Times New Roman" w:cs="Times New Roman"/>
                </w:rPr>
                <w:delText>0.52360</w:delText>
              </w:r>
            </w:del>
          </w:p>
        </w:tc>
      </w:tr>
      <w:tr w:rsidR="006D46CE" w:rsidDel="00FA31F6" w14:paraId="0884D1DC" w14:textId="020D68F8" w:rsidTr="006D46CE">
        <w:trPr>
          <w:trHeight w:val="281"/>
          <w:del w:id="199" w:author="Hill, Tristan" w:date="2022-02-21T18:22:00Z"/>
        </w:trPr>
        <w:tc>
          <w:tcPr>
            <w:tcW w:w="1885" w:type="dxa"/>
          </w:tcPr>
          <w:p w14:paraId="2E78D772" w14:textId="2C6BC5BB" w:rsidR="006D46CE" w:rsidDel="00FA31F6" w:rsidRDefault="006D46CE" w:rsidP="006D46CE">
            <w:pPr>
              <w:rPr>
                <w:del w:id="200" w:author="Hill, Tristan" w:date="2022-02-21T18:22:00Z"/>
                <w:rFonts w:ascii="Times New Roman" w:eastAsia="Times New Roman" w:hAnsi="Times New Roman" w:cs="Times New Roman"/>
              </w:rPr>
            </w:pPr>
            <w:del w:id="201" w:author="Hill, Tristan" w:date="2022-02-21T18:22:00Z">
              <w:r w:rsidDel="00FA31F6">
                <w:rPr>
                  <w:rFonts w:ascii="Times New Roman" w:eastAsia="Times New Roman" w:hAnsi="Times New Roman" w:cs="Times New Roman"/>
                </w:rPr>
                <w:delText>Measured Rotation</w:delText>
              </w:r>
            </w:del>
          </w:p>
        </w:tc>
        <w:tc>
          <w:tcPr>
            <w:tcW w:w="1170" w:type="dxa"/>
          </w:tcPr>
          <w:p w14:paraId="6CEDEADB" w14:textId="0A6EECC9" w:rsidR="006D46CE" w:rsidDel="00FA31F6" w:rsidRDefault="006D46CE" w:rsidP="006D46CE">
            <w:pPr>
              <w:rPr>
                <w:del w:id="202" w:author="Hill, Tristan" w:date="2022-02-21T18:22:00Z"/>
                <w:rFonts w:ascii="Times New Roman" w:eastAsia="Times New Roman" w:hAnsi="Times New Roman" w:cs="Times New Roman"/>
              </w:rPr>
            </w:pPr>
            <w:del w:id="203" w:author="Hill, Tristan" w:date="2022-02-21T18:22:00Z">
              <w:r w:rsidDel="00FA31F6">
                <w:rPr>
                  <w:rFonts w:ascii="Segoe UI" w:eastAsia="Times New Roman" w:hAnsi="Segoe UI" w:cs="Segoe UI"/>
                  <w:sz w:val="21"/>
                  <w:szCs w:val="21"/>
                </w:rPr>
                <w:delText>-</w:delText>
              </w:r>
              <w:r w:rsidRPr="00324E03" w:rsidDel="00FA31F6">
                <w:rPr>
                  <w:rFonts w:ascii="Segoe UI" w:eastAsia="Times New Roman" w:hAnsi="Segoe UI" w:cs="Segoe UI"/>
                  <w:sz w:val="21"/>
                  <w:szCs w:val="21"/>
                </w:rPr>
                <w:delText>0.00918</w:delText>
              </w:r>
            </w:del>
          </w:p>
        </w:tc>
        <w:tc>
          <w:tcPr>
            <w:tcW w:w="1170" w:type="dxa"/>
          </w:tcPr>
          <w:p w14:paraId="7E57C778" w14:textId="17922F2E" w:rsidR="006D46CE" w:rsidDel="00FA31F6" w:rsidRDefault="006D46CE" w:rsidP="006D46CE">
            <w:pPr>
              <w:rPr>
                <w:del w:id="204" w:author="Hill, Tristan" w:date="2022-02-21T18:22:00Z"/>
                <w:rFonts w:ascii="Times New Roman" w:eastAsia="Times New Roman" w:hAnsi="Times New Roman" w:cs="Times New Roman"/>
              </w:rPr>
            </w:pPr>
            <w:del w:id="205" w:author="Hill, Tristan" w:date="2022-02-21T18:22:00Z">
              <w:r w:rsidDel="00FA31F6">
                <w:rPr>
                  <w:rFonts w:ascii="Segoe UI" w:eastAsia="Times New Roman" w:hAnsi="Segoe UI" w:cs="Segoe UI"/>
                  <w:sz w:val="21"/>
                  <w:szCs w:val="21"/>
                </w:rPr>
                <w:delText>-</w:delText>
              </w:r>
              <w:r w:rsidRPr="00324E03" w:rsidDel="00FA31F6">
                <w:rPr>
                  <w:rFonts w:ascii="Segoe UI" w:eastAsia="Times New Roman" w:hAnsi="Segoe UI" w:cs="Segoe UI"/>
                  <w:sz w:val="21"/>
                  <w:szCs w:val="21"/>
                </w:rPr>
                <w:delText>0.0068</w:delText>
              </w:r>
              <w:r w:rsidDel="00FA31F6">
                <w:rPr>
                  <w:rFonts w:ascii="Segoe UI" w:eastAsia="Times New Roman" w:hAnsi="Segoe UI" w:cs="Segoe UI"/>
                  <w:sz w:val="21"/>
                  <w:szCs w:val="21"/>
                </w:rPr>
                <w:delText>1</w:delText>
              </w:r>
            </w:del>
          </w:p>
        </w:tc>
        <w:tc>
          <w:tcPr>
            <w:tcW w:w="990" w:type="dxa"/>
          </w:tcPr>
          <w:p w14:paraId="088C46CD" w14:textId="5D32D475" w:rsidR="006D46CE" w:rsidDel="00FA31F6" w:rsidRDefault="006D46CE" w:rsidP="006D46CE">
            <w:pPr>
              <w:rPr>
                <w:del w:id="206" w:author="Hill, Tristan" w:date="2022-02-21T18:22:00Z"/>
                <w:rFonts w:ascii="Times New Roman" w:eastAsia="Times New Roman" w:hAnsi="Times New Roman" w:cs="Times New Roman"/>
              </w:rPr>
            </w:pPr>
            <w:del w:id="207" w:author="Hill, Tristan" w:date="2022-02-21T18:22:00Z">
              <w:r w:rsidRPr="00324E03" w:rsidDel="00FA31F6">
                <w:rPr>
                  <w:rFonts w:ascii="Segoe UI" w:eastAsia="Times New Roman" w:hAnsi="Segoe UI" w:cs="Segoe UI"/>
                  <w:sz w:val="21"/>
                  <w:szCs w:val="21"/>
                </w:rPr>
                <w:delText>0.52759</w:delText>
              </w:r>
            </w:del>
          </w:p>
        </w:tc>
      </w:tr>
      <w:tr w:rsidR="006D46CE" w:rsidDel="00FA31F6" w14:paraId="1B6DF527" w14:textId="74F17783" w:rsidTr="006D46CE">
        <w:trPr>
          <w:del w:id="208" w:author="Hill, Tristan" w:date="2022-02-21T18:22:00Z"/>
        </w:trPr>
        <w:tc>
          <w:tcPr>
            <w:tcW w:w="1885" w:type="dxa"/>
          </w:tcPr>
          <w:p w14:paraId="6A739EEA" w14:textId="7E315A24" w:rsidR="006D46CE" w:rsidDel="00FA31F6" w:rsidRDefault="006D46CE" w:rsidP="006D46CE">
            <w:pPr>
              <w:rPr>
                <w:del w:id="209" w:author="Hill, Tristan" w:date="2022-02-21T18:22:00Z"/>
                <w:rFonts w:ascii="Times New Roman" w:eastAsia="Times New Roman" w:hAnsi="Times New Roman" w:cs="Times New Roman"/>
              </w:rPr>
            </w:pPr>
            <w:del w:id="210" w:author="Hill, Tristan" w:date="2022-02-21T18:22:00Z">
              <w:r w:rsidDel="00FA31F6">
                <w:rPr>
                  <w:rFonts w:ascii="Times New Roman" w:eastAsia="Times New Roman" w:hAnsi="Times New Roman" w:cs="Times New Roman"/>
                </w:rPr>
                <w:delText>Difference</w:delText>
              </w:r>
            </w:del>
          </w:p>
        </w:tc>
        <w:tc>
          <w:tcPr>
            <w:tcW w:w="1170" w:type="dxa"/>
          </w:tcPr>
          <w:p w14:paraId="70A46779" w14:textId="53E22EE7" w:rsidR="006D46CE" w:rsidDel="00FA31F6" w:rsidRDefault="006D46CE" w:rsidP="006D46CE">
            <w:pPr>
              <w:rPr>
                <w:del w:id="211" w:author="Hill, Tristan" w:date="2022-02-21T18:22:00Z"/>
                <w:rFonts w:ascii="Times New Roman" w:eastAsia="Times New Roman" w:hAnsi="Times New Roman" w:cs="Times New Roman"/>
              </w:rPr>
            </w:pPr>
            <w:del w:id="212" w:author="Hill, Tristan" w:date="2022-02-21T18:22:00Z">
              <w:r w:rsidRPr="00324E03" w:rsidDel="00FA31F6">
                <w:rPr>
                  <w:rFonts w:ascii="Segoe UI" w:eastAsia="Times New Roman" w:hAnsi="Segoe UI" w:cs="Segoe UI"/>
                  <w:sz w:val="21"/>
                  <w:szCs w:val="21"/>
                </w:rPr>
                <w:delText>0.00918</w:delText>
              </w:r>
            </w:del>
          </w:p>
        </w:tc>
        <w:tc>
          <w:tcPr>
            <w:tcW w:w="1170" w:type="dxa"/>
          </w:tcPr>
          <w:p w14:paraId="6E227F72" w14:textId="32E8CE47" w:rsidR="006D46CE" w:rsidDel="00FA31F6" w:rsidRDefault="006D46CE" w:rsidP="006D46CE">
            <w:pPr>
              <w:rPr>
                <w:del w:id="213" w:author="Hill, Tristan" w:date="2022-02-21T18:22:00Z"/>
                <w:rFonts w:ascii="Times New Roman" w:eastAsia="Times New Roman" w:hAnsi="Times New Roman" w:cs="Times New Roman"/>
              </w:rPr>
            </w:pPr>
            <w:del w:id="214" w:author="Hill, Tristan" w:date="2022-02-21T18:22:00Z">
              <w:r w:rsidRPr="00324E03" w:rsidDel="00FA31F6">
                <w:rPr>
                  <w:rFonts w:ascii="Segoe UI" w:eastAsia="Times New Roman" w:hAnsi="Segoe UI" w:cs="Segoe UI"/>
                  <w:sz w:val="21"/>
                  <w:szCs w:val="21"/>
                </w:rPr>
                <w:delText>0.00680</w:delText>
              </w:r>
            </w:del>
          </w:p>
        </w:tc>
        <w:tc>
          <w:tcPr>
            <w:tcW w:w="990" w:type="dxa"/>
          </w:tcPr>
          <w:p w14:paraId="3C80273C" w14:textId="7801B7B4" w:rsidR="006D46CE" w:rsidDel="00FA31F6" w:rsidRDefault="006D46CE" w:rsidP="006D46CE">
            <w:pPr>
              <w:rPr>
                <w:del w:id="215" w:author="Hill, Tristan" w:date="2022-02-21T18:22:00Z"/>
                <w:rFonts w:ascii="Times New Roman" w:eastAsia="Times New Roman" w:hAnsi="Times New Roman" w:cs="Times New Roman"/>
              </w:rPr>
            </w:pPr>
            <w:del w:id="216" w:author="Hill, Tristan" w:date="2022-02-21T18:22:00Z">
              <w:r w:rsidRPr="00324E03" w:rsidDel="00FA31F6">
                <w:rPr>
                  <w:rFonts w:ascii="Segoe UI" w:eastAsia="Times New Roman" w:hAnsi="Segoe UI" w:cs="Segoe UI"/>
                  <w:sz w:val="21"/>
                  <w:szCs w:val="21"/>
                </w:rPr>
                <w:delText>-0.00399</w:delText>
              </w:r>
            </w:del>
          </w:p>
        </w:tc>
      </w:tr>
    </w:tbl>
    <w:p w14:paraId="6462902A" w14:textId="77777777" w:rsidR="005A125A" w:rsidRDefault="005A125A" w:rsidP="00402C1D"/>
    <w:p w14:paraId="34418189" w14:textId="77777777" w:rsidR="006D46CE" w:rsidRDefault="006D46CE" w:rsidP="006D46CE">
      <w:r>
        <w:t>Simulation Results – Example Application B</w:t>
      </w:r>
    </w:p>
    <w:p w14:paraId="50133C49" w14:textId="77777777" w:rsidR="006D46CE" w:rsidRDefault="006D46CE" w:rsidP="00402C1D"/>
    <w:tbl>
      <w:tblPr>
        <w:tblStyle w:val="TableGrid"/>
        <w:tblpPr w:leftFromText="180" w:rightFromText="180" w:vertAnchor="text" w:horzAnchor="margin" w:tblpY="55"/>
        <w:tblW w:w="0" w:type="auto"/>
        <w:tblLook w:val="04A0" w:firstRow="1" w:lastRow="0" w:firstColumn="1" w:lastColumn="0" w:noHBand="0" w:noVBand="1"/>
      </w:tblPr>
      <w:tblGrid>
        <w:gridCol w:w="2207"/>
        <w:gridCol w:w="1047"/>
        <w:gridCol w:w="717"/>
        <w:gridCol w:w="1149"/>
      </w:tblGrid>
      <w:tr w:rsidR="006D46CE" w:rsidDel="00FA31F6" w14:paraId="06CD6155" w14:textId="173FB434" w:rsidTr="006D46CE">
        <w:trPr>
          <w:del w:id="217" w:author="Hill, Tristan" w:date="2022-02-21T18:23:00Z"/>
        </w:trPr>
        <w:tc>
          <w:tcPr>
            <w:tcW w:w="2207" w:type="dxa"/>
          </w:tcPr>
          <w:p w14:paraId="0CFC9C5B" w14:textId="1C618BCE" w:rsidR="006D46CE" w:rsidDel="00FA31F6" w:rsidRDefault="006D46CE" w:rsidP="006D46CE">
            <w:pPr>
              <w:rPr>
                <w:del w:id="218" w:author="Hill, Tristan" w:date="2022-02-21T18:23:00Z"/>
                <w:rFonts w:ascii="Times New Roman" w:eastAsia="Times New Roman" w:hAnsi="Times New Roman" w:cs="Times New Roman"/>
              </w:rPr>
            </w:pPr>
          </w:p>
        </w:tc>
        <w:tc>
          <w:tcPr>
            <w:tcW w:w="1047" w:type="dxa"/>
          </w:tcPr>
          <w:p w14:paraId="52070EBF" w14:textId="75ED17C7" w:rsidR="006D46CE" w:rsidDel="00FA31F6" w:rsidRDefault="006D46CE" w:rsidP="006D46CE">
            <w:pPr>
              <w:rPr>
                <w:del w:id="219" w:author="Hill, Tristan" w:date="2022-02-21T18:23:00Z"/>
                <w:rFonts w:ascii="Times New Roman" w:eastAsia="Times New Roman" w:hAnsi="Times New Roman" w:cs="Times New Roman"/>
              </w:rPr>
            </w:pPr>
            <w:del w:id="220" w:author="Hill, Tristan" w:date="2022-02-21T18:23:00Z">
              <w:r w:rsidDel="00FA31F6">
                <w:rPr>
                  <w:rFonts w:ascii="Times New Roman" w:eastAsia="Times New Roman" w:hAnsi="Times New Roman" w:cs="Times New Roman"/>
                </w:rPr>
                <w:delText>X</w:delText>
              </w:r>
            </w:del>
          </w:p>
        </w:tc>
        <w:tc>
          <w:tcPr>
            <w:tcW w:w="717" w:type="dxa"/>
          </w:tcPr>
          <w:p w14:paraId="73CD9E5C" w14:textId="1FB42A9C" w:rsidR="006D46CE" w:rsidDel="00FA31F6" w:rsidRDefault="006D46CE" w:rsidP="006D46CE">
            <w:pPr>
              <w:rPr>
                <w:del w:id="221" w:author="Hill, Tristan" w:date="2022-02-21T18:23:00Z"/>
                <w:rFonts w:ascii="Times New Roman" w:eastAsia="Times New Roman" w:hAnsi="Times New Roman" w:cs="Times New Roman"/>
              </w:rPr>
            </w:pPr>
            <w:del w:id="222" w:author="Hill, Tristan" w:date="2022-02-21T18:23:00Z">
              <w:r w:rsidDel="00FA31F6">
                <w:rPr>
                  <w:rFonts w:ascii="Times New Roman" w:eastAsia="Times New Roman" w:hAnsi="Times New Roman" w:cs="Times New Roman"/>
                </w:rPr>
                <w:delText>Y</w:delText>
              </w:r>
            </w:del>
          </w:p>
        </w:tc>
        <w:tc>
          <w:tcPr>
            <w:tcW w:w="1149" w:type="dxa"/>
          </w:tcPr>
          <w:p w14:paraId="32411B9F" w14:textId="114ECDF4" w:rsidR="006D46CE" w:rsidDel="00FA31F6" w:rsidRDefault="006D46CE" w:rsidP="006D46CE">
            <w:pPr>
              <w:rPr>
                <w:del w:id="223" w:author="Hill, Tristan" w:date="2022-02-21T18:23:00Z"/>
                <w:rFonts w:ascii="Times New Roman" w:eastAsia="Times New Roman" w:hAnsi="Times New Roman" w:cs="Times New Roman"/>
              </w:rPr>
            </w:pPr>
            <w:del w:id="224" w:author="Hill, Tristan" w:date="2022-02-21T18:23:00Z">
              <w:r w:rsidDel="00FA31F6">
                <w:rPr>
                  <w:rFonts w:ascii="Times New Roman" w:eastAsia="Times New Roman" w:hAnsi="Times New Roman" w:cs="Times New Roman"/>
                </w:rPr>
                <w:delText>Z</w:delText>
              </w:r>
            </w:del>
          </w:p>
        </w:tc>
      </w:tr>
      <w:tr w:rsidR="006D46CE" w:rsidDel="00FA31F6" w14:paraId="6A5E45A1" w14:textId="6B168A3A" w:rsidTr="006D46CE">
        <w:trPr>
          <w:del w:id="225" w:author="Hill, Tristan" w:date="2022-02-21T18:23:00Z"/>
        </w:trPr>
        <w:tc>
          <w:tcPr>
            <w:tcW w:w="2207" w:type="dxa"/>
          </w:tcPr>
          <w:p w14:paraId="101BA0B2" w14:textId="1225F671" w:rsidR="006D46CE" w:rsidDel="00FA31F6" w:rsidRDefault="006D46CE" w:rsidP="006D46CE">
            <w:pPr>
              <w:rPr>
                <w:del w:id="226" w:author="Hill, Tristan" w:date="2022-02-21T18:23:00Z"/>
                <w:rFonts w:ascii="Times New Roman" w:eastAsia="Times New Roman" w:hAnsi="Times New Roman" w:cs="Times New Roman"/>
              </w:rPr>
            </w:pPr>
            <w:del w:id="227" w:author="Hill, Tristan" w:date="2022-02-21T18:23:00Z">
              <w:r w:rsidDel="00FA31F6">
                <w:rPr>
                  <w:rFonts w:ascii="Times New Roman" w:eastAsia="Times New Roman" w:hAnsi="Times New Roman" w:cs="Times New Roman"/>
                </w:rPr>
                <w:delText>Expected Translation</w:delText>
              </w:r>
            </w:del>
          </w:p>
        </w:tc>
        <w:tc>
          <w:tcPr>
            <w:tcW w:w="1047" w:type="dxa"/>
          </w:tcPr>
          <w:p w14:paraId="0EF08397" w14:textId="556C150F" w:rsidR="006D46CE" w:rsidDel="00FA31F6" w:rsidRDefault="006D46CE" w:rsidP="006D46CE">
            <w:pPr>
              <w:rPr>
                <w:del w:id="228" w:author="Hill, Tristan" w:date="2022-02-21T18:23:00Z"/>
                <w:rFonts w:ascii="Times New Roman" w:eastAsia="Times New Roman" w:hAnsi="Times New Roman" w:cs="Times New Roman"/>
              </w:rPr>
            </w:pPr>
          </w:p>
        </w:tc>
        <w:tc>
          <w:tcPr>
            <w:tcW w:w="717" w:type="dxa"/>
          </w:tcPr>
          <w:p w14:paraId="3BF4F0CD" w14:textId="2E70C049" w:rsidR="006D46CE" w:rsidDel="00FA31F6" w:rsidRDefault="006D46CE" w:rsidP="006D46CE">
            <w:pPr>
              <w:rPr>
                <w:del w:id="229" w:author="Hill, Tristan" w:date="2022-02-21T18:23:00Z"/>
                <w:rFonts w:ascii="Times New Roman" w:eastAsia="Times New Roman" w:hAnsi="Times New Roman" w:cs="Times New Roman"/>
              </w:rPr>
            </w:pPr>
          </w:p>
        </w:tc>
        <w:tc>
          <w:tcPr>
            <w:tcW w:w="1149" w:type="dxa"/>
          </w:tcPr>
          <w:p w14:paraId="3EC6C41C" w14:textId="368D7036" w:rsidR="006D46CE" w:rsidDel="00FA31F6" w:rsidRDefault="006D46CE" w:rsidP="006D46CE">
            <w:pPr>
              <w:rPr>
                <w:del w:id="230" w:author="Hill, Tristan" w:date="2022-02-21T18:23:00Z"/>
                <w:rFonts w:ascii="Times New Roman" w:eastAsia="Times New Roman" w:hAnsi="Times New Roman" w:cs="Times New Roman"/>
              </w:rPr>
            </w:pPr>
          </w:p>
        </w:tc>
      </w:tr>
      <w:tr w:rsidR="006D46CE" w:rsidDel="00FA31F6" w14:paraId="089F05C5" w14:textId="16E02CCB" w:rsidTr="006D46CE">
        <w:trPr>
          <w:del w:id="231" w:author="Hill, Tristan" w:date="2022-02-21T18:23:00Z"/>
        </w:trPr>
        <w:tc>
          <w:tcPr>
            <w:tcW w:w="2207" w:type="dxa"/>
          </w:tcPr>
          <w:p w14:paraId="3DA21B10" w14:textId="55D378A1" w:rsidR="006D46CE" w:rsidDel="00FA31F6" w:rsidRDefault="006D46CE" w:rsidP="006D46CE">
            <w:pPr>
              <w:rPr>
                <w:del w:id="232" w:author="Hill, Tristan" w:date="2022-02-21T18:23:00Z"/>
                <w:rFonts w:ascii="Times New Roman" w:eastAsia="Times New Roman" w:hAnsi="Times New Roman" w:cs="Times New Roman"/>
              </w:rPr>
            </w:pPr>
            <w:del w:id="233" w:author="Hill, Tristan" w:date="2022-02-21T18:23:00Z">
              <w:r w:rsidDel="00FA31F6">
                <w:rPr>
                  <w:rFonts w:ascii="Times New Roman" w:eastAsia="Times New Roman" w:hAnsi="Times New Roman" w:cs="Times New Roman"/>
                </w:rPr>
                <w:delText>Measured Translation</w:delText>
              </w:r>
            </w:del>
          </w:p>
        </w:tc>
        <w:tc>
          <w:tcPr>
            <w:tcW w:w="1047" w:type="dxa"/>
          </w:tcPr>
          <w:p w14:paraId="0EF50C08" w14:textId="2CC7AC07" w:rsidR="006D46CE" w:rsidDel="00FA31F6" w:rsidRDefault="006D46CE" w:rsidP="006D46CE">
            <w:pPr>
              <w:rPr>
                <w:del w:id="234" w:author="Hill, Tristan" w:date="2022-02-21T18:23:00Z"/>
                <w:rFonts w:ascii="Times New Roman" w:eastAsia="Times New Roman" w:hAnsi="Times New Roman" w:cs="Times New Roman"/>
              </w:rPr>
            </w:pPr>
          </w:p>
        </w:tc>
        <w:tc>
          <w:tcPr>
            <w:tcW w:w="717" w:type="dxa"/>
          </w:tcPr>
          <w:p w14:paraId="69DB52DD" w14:textId="031F65D5" w:rsidR="006D46CE" w:rsidDel="00FA31F6" w:rsidRDefault="006D46CE" w:rsidP="006D46CE">
            <w:pPr>
              <w:rPr>
                <w:del w:id="235" w:author="Hill, Tristan" w:date="2022-02-21T18:23:00Z"/>
                <w:rFonts w:ascii="Times New Roman" w:eastAsia="Times New Roman" w:hAnsi="Times New Roman" w:cs="Times New Roman"/>
              </w:rPr>
            </w:pPr>
          </w:p>
        </w:tc>
        <w:tc>
          <w:tcPr>
            <w:tcW w:w="1149" w:type="dxa"/>
          </w:tcPr>
          <w:p w14:paraId="1E06DED3" w14:textId="66925553" w:rsidR="006D46CE" w:rsidDel="00FA31F6" w:rsidRDefault="006D46CE" w:rsidP="006D46CE">
            <w:pPr>
              <w:rPr>
                <w:del w:id="236" w:author="Hill, Tristan" w:date="2022-02-21T18:23:00Z"/>
                <w:rFonts w:ascii="Times New Roman" w:eastAsia="Times New Roman" w:hAnsi="Times New Roman" w:cs="Times New Roman"/>
              </w:rPr>
            </w:pPr>
          </w:p>
        </w:tc>
      </w:tr>
      <w:tr w:rsidR="006D46CE" w:rsidDel="00FA31F6" w14:paraId="16E17888" w14:textId="252FDB09" w:rsidTr="006D46CE">
        <w:trPr>
          <w:del w:id="237" w:author="Hill, Tristan" w:date="2022-02-21T18:23:00Z"/>
        </w:trPr>
        <w:tc>
          <w:tcPr>
            <w:tcW w:w="2207" w:type="dxa"/>
          </w:tcPr>
          <w:p w14:paraId="57AD041F" w14:textId="2F2239FA" w:rsidR="006D46CE" w:rsidDel="00FA31F6" w:rsidRDefault="006D46CE" w:rsidP="006D46CE">
            <w:pPr>
              <w:rPr>
                <w:del w:id="238" w:author="Hill, Tristan" w:date="2022-02-21T18:23:00Z"/>
                <w:rFonts w:ascii="Times New Roman" w:eastAsia="Times New Roman" w:hAnsi="Times New Roman" w:cs="Times New Roman"/>
              </w:rPr>
            </w:pPr>
            <w:del w:id="239" w:author="Hill, Tristan" w:date="2022-02-21T18:23:00Z">
              <w:r w:rsidDel="00FA31F6">
                <w:rPr>
                  <w:rFonts w:ascii="Times New Roman" w:eastAsia="Times New Roman" w:hAnsi="Times New Roman" w:cs="Times New Roman"/>
                </w:rPr>
                <w:delText xml:space="preserve">Difference </w:delText>
              </w:r>
            </w:del>
          </w:p>
        </w:tc>
        <w:tc>
          <w:tcPr>
            <w:tcW w:w="1047" w:type="dxa"/>
          </w:tcPr>
          <w:p w14:paraId="238403E3" w14:textId="4F1703DC" w:rsidR="006D46CE" w:rsidDel="00FA31F6" w:rsidRDefault="006D46CE" w:rsidP="006D46CE">
            <w:pPr>
              <w:rPr>
                <w:del w:id="240" w:author="Hill, Tristan" w:date="2022-02-21T18:23:00Z"/>
                <w:rFonts w:ascii="Times New Roman" w:eastAsia="Times New Roman" w:hAnsi="Times New Roman" w:cs="Times New Roman"/>
              </w:rPr>
            </w:pPr>
          </w:p>
        </w:tc>
        <w:tc>
          <w:tcPr>
            <w:tcW w:w="717" w:type="dxa"/>
          </w:tcPr>
          <w:p w14:paraId="1A95E127" w14:textId="40FBF92C" w:rsidR="006D46CE" w:rsidDel="00FA31F6" w:rsidRDefault="006D46CE" w:rsidP="006D46CE">
            <w:pPr>
              <w:rPr>
                <w:del w:id="241" w:author="Hill, Tristan" w:date="2022-02-21T18:23:00Z"/>
                <w:rFonts w:ascii="Times New Roman" w:eastAsia="Times New Roman" w:hAnsi="Times New Roman" w:cs="Times New Roman"/>
              </w:rPr>
            </w:pPr>
          </w:p>
        </w:tc>
        <w:tc>
          <w:tcPr>
            <w:tcW w:w="1149" w:type="dxa"/>
          </w:tcPr>
          <w:p w14:paraId="02EB45CD" w14:textId="1D92D631" w:rsidR="006D46CE" w:rsidDel="00FA31F6" w:rsidRDefault="006D46CE" w:rsidP="006D46CE">
            <w:pPr>
              <w:rPr>
                <w:del w:id="242" w:author="Hill, Tristan" w:date="2022-02-21T18:23:00Z"/>
                <w:rFonts w:ascii="Times New Roman" w:eastAsia="Times New Roman" w:hAnsi="Times New Roman" w:cs="Times New Roman"/>
              </w:rPr>
            </w:pPr>
          </w:p>
        </w:tc>
      </w:tr>
    </w:tbl>
    <w:p w14:paraId="62D9AF94" w14:textId="77777777" w:rsidR="00402C1D" w:rsidRDefault="00402C1D" w:rsidP="00402C1D"/>
    <w:p w14:paraId="5431BE1F" w14:textId="77777777" w:rsidR="006D46CE" w:rsidRDefault="006D46CE" w:rsidP="00402C1D"/>
    <w:p w14:paraId="135780AF" w14:textId="77777777" w:rsidR="006D46CE" w:rsidRDefault="006D46CE" w:rsidP="006D46CE">
      <w:pPr>
        <w:pStyle w:val="BodyTextIndent"/>
        <w:ind w:left="360" w:firstLine="0"/>
        <w:rPr>
          <w:rFonts w:ascii="Arial" w:hAnsi="Arial" w:cs="Arial"/>
          <w:b/>
          <w:kern w:val="0"/>
        </w:rPr>
      </w:pPr>
    </w:p>
    <w:p w14:paraId="1EF06FC0" w14:textId="77777777" w:rsidR="006D46CE" w:rsidRDefault="006D46CE" w:rsidP="006D46CE">
      <w:pPr>
        <w:pStyle w:val="BodyTextIndent"/>
        <w:ind w:left="360" w:firstLine="0"/>
        <w:rPr>
          <w:rFonts w:ascii="Arial" w:hAnsi="Arial" w:cs="Arial"/>
          <w:b/>
          <w:kern w:val="0"/>
        </w:rPr>
      </w:pPr>
    </w:p>
    <w:p w14:paraId="08FBD8BE" w14:textId="77777777" w:rsidR="006D46CE" w:rsidRPr="006D46CE"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40B6A925" w14:textId="77777777" w:rsidR="00402C1D"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w:t>
      </w:r>
      <w:proofErr w:type="spellStart"/>
      <w:r>
        <w:t>pointsclouds</w:t>
      </w:r>
      <w:proofErr w:type="spellEnd"/>
      <w:r w:rsidR="009D5C98">
        <w:t xml:space="preserve"> shown in figure 9</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presented is applied to the raw projected LiDAR points as described with respect to the base frame of the robot. </w:t>
      </w:r>
    </w:p>
    <w:p w14:paraId="3A83CC27" w14:textId="77777777" w:rsidR="00892890" w:rsidRPr="007F4A33" w:rsidRDefault="00892890" w:rsidP="00402C1D"/>
    <w:p w14:paraId="6D3BDA98" w14:textId="77777777" w:rsidR="00402C1D" w:rsidRDefault="00402C1D" w:rsidP="00402C1D">
      <w:pPr>
        <w:rPr>
          <w:b/>
          <w:bCs/>
        </w:rPr>
      </w:pPr>
      <w:r>
        <w:rPr>
          <w:noProof/>
        </w:rPr>
        <mc:AlternateContent>
          <mc:Choice Requires="wpc">
            <w:drawing>
              <wp:inline distT="0" distB="0" distL="0" distR="0" wp14:anchorId="0EDA6357" wp14:editId="4AE4E38E">
                <wp:extent cx="3305175" cy="2934269"/>
                <wp:effectExtent l="0" t="0" r="952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85" cstate="print">
                            <a:extLst>
                              <a:ext uri="{28A0092B-C50C-407E-A947-70E740481C1C}">
                                <a14:useLocalDpi xmlns:a14="http://schemas.microsoft.com/office/drawing/2010/main" val="0"/>
                              </a:ext>
                            </a:extLst>
                          </a:blip>
                          <a:stretch>
                            <a:fillRect/>
                          </a:stretch>
                        </pic:blipFill>
                        <pic:spPr>
                          <a:xfrm>
                            <a:off x="566381" y="9"/>
                            <a:ext cx="2472093" cy="2053979"/>
                          </a:xfrm>
                          <a:prstGeom prst="rect">
                            <a:avLst/>
                          </a:prstGeom>
                        </pic:spPr>
                      </pic:pic>
                      <wps:wsp>
                        <wps:cNvPr id="104" name="Text Box 104"/>
                        <wps:cNvSpPr txBox="1"/>
                        <wps:spPr>
                          <a:xfrm>
                            <a:off x="269107" y="2381789"/>
                            <a:ext cx="2811913" cy="311995"/>
                          </a:xfrm>
                          <a:prstGeom prst="rect">
                            <a:avLst/>
                          </a:prstGeom>
                          <a:solidFill>
                            <a:schemeClr val="lt1"/>
                          </a:solidFill>
                          <a:ln w="6350">
                            <a:solidFill>
                              <a:prstClr val="black"/>
                            </a:solidFill>
                          </a:ln>
                        </wps:spPr>
                        <wps:txbx>
                          <w:txbxContent>
                            <w:p w14:paraId="3F0A3372" w14:textId="77777777" w:rsidR="00D7049E" w:rsidRDefault="00D7049E" w:rsidP="00402C1D">
                              <w:r>
                                <w:t>Figure 9 -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78" editas="canvas" style="width:260.25pt;height:231.05pt;mso-position-horizontal-relative:char;mso-position-vertical-relative:line" coordsize="3305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">
                <v:shape id="_x0000_s1179" type="#_x0000_t75" style="position:absolute;width:33051;height:29337;visibility:visible;mso-wrap-style:square" filled="t">
                  <v:fill o:detectmouseclick="t"/>
                  <v:path o:connecttype="none"/>
                </v:shape>
                <v:shape id="Picture 90" o:spid="_x0000_s1180" type="#_x0000_t75" style="position:absolute;left:5663;width:24721;height:2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86" o:title=""/>
                </v:shape>
                <v:shape id="Text Box 104" o:spid="_x0000_s1181" type="#_x0000_t202" style="position:absolute;left:2691;top:23817;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rsidR="00D7049E" w:rsidRDefault="00D7049E" w:rsidP="00402C1D">
                        <w:r>
                          <w:t>Figure 9 - Experimental Setup for Application A</w:t>
                        </w:r>
                      </w:p>
                    </w:txbxContent>
                  </v:textbox>
                </v:shape>
                <w10:anchorlock/>
              </v:group>
            </w:pict>
          </mc:Fallback>
        </mc:AlternateContent>
      </w:r>
    </w:p>
    <w:p w14:paraId="0564761B" w14:textId="77777777" w:rsidR="001E0088" w:rsidRPr="001E0779" w:rsidRDefault="001E0088" w:rsidP="00402C1D">
      <w:r>
        <w:t xml:space="preserve">Calibration </w:t>
      </w:r>
      <w:r w:rsidR="0011288D">
        <w:t>of 3D LiDA</w:t>
      </w:r>
      <w:r w:rsidR="001E0779">
        <w:t>R</w:t>
      </w:r>
    </w:p>
    <w:tbl>
      <w:tblPr>
        <w:tblStyle w:val="TableGrid"/>
        <w:tblpPr w:leftFromText="180" w:rightFromText="180" w:vertAnchor="text" w:horzAnchor="margin" w:tblpXSpec="right" w:tblpY="136"/>
        <w:tblW w:w="0" w:type="auto"/>
        <w:tblLook w:val="04A0" w:firstRow="1" w:lastRow="0" w:firstColumn="1" w:lastColumn="0" w:noHBand="0" w:noVBand="1"/>
      </w:tblPr>
      <w:tblGrid>
        <w:gridCol w:w="1255"/>
        <w:gridCol w:w="1165"/>
        <w:gridCol w:w="1048"/>
        <w:gridCol w:w="1018"/>
      </w:tblGrid>
      <w:tr w:rsidR="001E0779" w14:paraId="60DD0F42" w14:textId="77777777" w:rsidTr="001E0779">
        <w:tc>
          <w:tcPr>
            <w:tcW w:w="1255" w:type="dxa"/>
          </w:tcPr>
          <w:p w14:paraId="7A13AD8A" w14:textId="77777777" w:rsidR="001E0779" w:rsidRDefault="001E0779" w:rsidP="001E0779">
            <w:pPr>
              <w:rPr>
                <w:rFonts w:ascii="Times New Roman" w:eastAsia="Times New Roman" w:hAnsi="Times New Roman" w:cs="Times New Roman"/>
              </w:rPr>
            </w:pPr>
          </w:p>
        </w:tc>
        <w:tc>
          <w:tcPr>
            <w:tcW w:w="1165" w:type="dxa"/>
          </w:tcPr>
          <w:p w14:paraId="5FF58F20" w14:textId="4AC61418" w:rsidR="001E0779" w:rsidRDefault="001E0779" w:rsidP="001E0779">
            <w:pPr>
              <w:rPr>
                <w:rFonts w:ascii="Times New Roman" w:eastAsia="Times New Roman" w:hAnsi="Times New Roman" w:cs="Times New Roman"/>
              </w:rPr>
            </w:pPr>
            <w:del w:id="243" w:author="Hill, Tristan" w:date="2022-02-21T18:24:00Z">
              <w:r w:rsidDel="00FA31F6">
                <w:rPr>
                  <w:rFonts w:ascii="Times New Roman" w:eastAsia="Times New Roman" w:hAnsi="Times New Roman" w:cs="Times New Roman"/>
                </w:rPr>
                <w:delText>X (m)</w:delText>
              </w:r>
            </w:del>
          </w:p>
        </w:tc>
        <w:tc>
          <w:tcPr>
            <w:tcW w:w="1048" w:type="dxa"/>
          </w:tcPr>
          <w:p w14:paraId="6A80B289" w14:textId="4A3ABF34" w:rsidR="001E0779" w:rsidRDefault="001E0779" w:rsidP="001E0779">
            <w:pPr>
              <w:rPr>
                <w:rFonts w:ascii="Times New Roman" w:eastAsia="Times New Roman" w:hAnsi="Times New Roman" w:cs="Times New Roman"/>
              </w:rPr>
            </w:pPr>
            <w:del w:id="244" w:author="Hill, Tristan" w:date="2022-02-21T18:24:00Z">
              <w:r w:rsidDel="00FA31F6">
                <w:rPr>
                  <w:rFonts w:ascii="Times New Roman" w:eastAsia="Times New Roman" w:hAnsi="Times New Roman" w:cs="Times New Roman"/>
                </w:rPr>
                <w:delText>Y (m)</w:delText>
              </w:r>
            </w:del>
          </w:p>
        </w:tc>
        <w:tc>
          <w:tcPr>
            <w:tcW w:w="1018" w:type="dxa"/>
          </w:tcPr>
          <w:p w14:paraId="664E31E5" w14:textId="268EAACA" w:rsidR="001E0779" w:rsidRDefault="001E0779" w:rsidP="001E0779">
            <w:pPr>
              <w:rPr>
                <w:rFonts w:ascii="Times New Roman" w:eastAsia="Times New Roman" w:hAnsi="Times New Roman" w:cs="Times New Roman"/>
              </w:rPr>
            </w:pPr>
            <w:del w:id="245" w:author="Hill, Tristan" w:date="2022-02-21T18:24:00Z">
              <w:r w:rsidDel="00FA31F6">
                <w:rPr>
                  <w:rFonts w:ascii="Times New Roman" w:eastAsia="Times New Roman" w:hAnsi="Times New Roman" w:cs="Times New Roman"/>
                </w:rPr>
                <w:delText>Z (m)</w:delText>
              </w:r>
            </w:del>
          </w:p>
        </w:tc>
      </w:tr>
      <w:tr w:rsidR="001E0779" w14:paraId="723670E8" w14:textId="77777777" w:rsidTr="001E0779">
        <w:tc>
          <w:tcPr>
            <w:tcW w:w="1255" w:type="dxa"/>
          </w:tcPr>
          <w:p w14:paraId="1B9F347D" w14:textId="29A73DA2" w:rsidR="001E0779" w:rsidRDefault="001E0779" w:rsidP="001E0779">
            <w:pPr>
              <w:rPr>
                <w:rFonts w:ascii="Times New Roman" w:eastAsia="Times New Roman" w:hAnsi="Times New Roman" w:cs="Times New Roman"/>
              </w:rPr>
            </w:pPr>
            <w:del w:id="246" w:author="Hill, Tristan" w:date="2022-02-21T18:24:00Z">
              <w:r w:rsidDel="00FA31F6">
                <w:rPr>
                  <w:rFonts w:ascii="Times New Roman" w:eastAsia="Times New Roman" w:hAnsi="Times New Roman" w:cs="Times New Roman"/>
                </w:rPr>
                <w:delText>Expected Translation</w:delText>
              </w:r>
            </w:del>
          </w:p>
        </w:tc>
        <w:tc>
          <w:tcPr>
            <w:tcW w:w="1165" w:type="dxa"/>
          </w:tcPr>
          <w:p w14:paraId="45AD6D43" w14:textId="0244EF91" w:rsidR="001E0779" w:rsidRPr="005C1190" w:rsidDel="00FA31F6" w:rsidRDefault="001E0779" w:rsidP="001E0779">
            <w:pPr>
              <w:rPr>
                <w:del w:id="247" w:author="Hill, Tristan" w:date="2022-02-21T18:24:00Z"/>
                <w:rFonts w:ascii="Segoe UI" w:eastAsia="Times New Roman" w:hAnsi="Segoe UI" w:cs="Segoe UI"/>
                <w:sz w:val="21"/>
                <w:szCs w:val="21"/>
              </w:rPr>
            </w:pPr>
            <w:del w:id="248" w:author="Hill, Tristan" w:date="2022-02-21T18:24:00Z">
              <w:r w:rsidRPr="005C1190" w:rsidDel="00FA31F6">
                <w:rPr>
                  <w:rFonts w:ascii="Segoe UI" w:eastAsia="Times New Roman" w:hAnsi="Segoe UI" w:cs="Segoe UI"/>
                  <w:sz w:val="21"/>
                  <w:szCs w:val="21"/>
                </w:rPr>
                <w:delText>0.</w:delText>
              </w:r>
              <w:r w:rsidDel="00FA31F6">
                <w:rPr>
                  <w:rFonts w:ascii="Segoe UI" w:eastAsia="Times New Roman" w:hAnsi="Segoe UI" w:cs="Segoe UI"/>
                  <w:sz w:val="21"/>
                  <w:szCs w:val="21"/>
                </w:rPr>
                <w:delText>0</w:delText>
              </w:r>
            </w:del>
          </w:p>
          <w:p w14:paraId="2945729E" w14:textId="77777777" w:rsidR="001E0779" w:rsidRDefault="001E0779" w:rsidP="001E0779">
            <w:pPr>
              <w:rPr>
                <w:rFonts w:ascii="Times New Roman" w:eastAsia="Times New Roman" w:hAnsi="Times New Roman" w:cs="Times New Roman"/>
              </w:rPr>
            </w:pPr>
          </w:p>
        </w:tc>
        <w:tc>
          <w:tcPr>
            <w:tcW w:w="1048" w:type="dxa"/>
          </w:tcPr>
          <w:p w14:paraId="684AD19E" w14:textId="6A6190B0" w:rsidR="001E0779" w:rsidRDefault="001E0779" w:rsidP="001E0779">
            <w:pPr>
              <w:rPr>
                <w:rFonts w:ascii="Times New Roman" w:eastAsia="Times New Roman" w:hAnsi="Times New Roman" w:cs="Times New Roman"/>
              </w:rPr>
            </w:pPr>
            <w:del w:id="249" w:author="Hill, Tristan" w:date="2022-02-21T18:24:00Z">
              <w:r w:rsidDel="00FA31F6">
                <w:rPr>
                  <w:rFonts w:ascii="Segoe UI" w:eastAsia="Times New Roman" w:hAnsi="Segoe UI" w:cs="Segoe UI"/>
                  <w:sz w:val="21"/>
                  <w:szCs w:val="21"/>
                </w:rPr>
                <w:delText>-</w:delText>
              </w:r>
              <w:r w:rsidRPr="005C1190" w:rsidDel="00FA31F6">
                <w:rPr>
                  <w:rFonts w:ascii="Segoe UI" w:eastAsia="Times New Roman" w:hAnsi="Segoe UI" w:cs="Segoe UI"/>
                  <w:sz w:val="21"/>
                  <w:szCs w:val="21"/>
                </w:rPr>
                <w:delText>0.6096</w:delText>
              </w:r>
              <w:r w:rsidDel="00FA31F6">
                <w:rPr>
                  <w:rFonts w:ascii="Segoe UI" w:eastAsia="Times New Roman" w:hAnsi="Segoe UI" w:cs="Segoe UI"/>
                  <w:sz w:val="21"/>
                  <w:szCs w:val="21"/>
                </w:rPr>
                <w:delText>0</w:delText>
              </w:r>
            </w:del>
          </w:p>
        </w:tc>
        <w:tc>
          <w:tcPr>
            <w:tcW w:w="1018" w:type="dxa"/>
          </w:tcPr>
          <w:p w14:paraId="19587969" w14:textId="3DECEDA8" w:rsidR="001E0779" w:rsidRDefault="001E0779" w:rsidP="001E0779">
            <w:pPr>
              <w:rPr>
                <w:rFonts w:ascii="Times New Roman" w:eastAsia="Times New Roman" w:hAnsi="Times New Roman" w:cs="Times New Roman"/>
              </w:rPr>
            </w:pPr>
            <w:del w:id="250" w:author="Hill, Tristan" w:date="2022-02-21T18:24:00Z">
              <w:r w:rsidRPr="005C1190" w:rsidDel="00FA31F6">
                <w:rPr>
                  <w:rFonts w:ascii="Segoe UI" w:eastAsia="Times New Roman" w:hAnsi="Segoe UI" w:cs="Segoe UI"/>
                  <w:sz w:val="21"/>
                  <w:szCs w:val="21"/>
                </w:rPr>
                <w:delText>0.0254</w:delText>
              </w:r>
              <w:r w:rsidDel="00FA31F6">
                <w:rPr>
                  <w:rFonts w:ascii="Segoe UI" w:eastAsia="Times New Roman" w:hAnsi="Segoe UI" w:cs="Segoe UI"/>
                  <w:sz w:val="21"/>
                  <w:szCs w:val="21"/>
                </w:rPr>
                <w:delText>0</w:delText>
              </w:r>
            </w:del>
          </w:p>
        </w:tc>
      </w:tr>
      <w:tr w:rsidR="001E0779" w14:paraId="4298A7A0" w14:textId="77777777" w:rsidTr="001E0779">
        <w:tc>
          <w:tcPr>
            <w:tcW w:w="1255" w:type="dxa"/>
          </w:tcPr>
          <w:p w14:paraId="2D96643A" w14:textId="3F050B7F" w:rsidR="001E0779" w:rsidRDefault="001E0779" w:rsidP="001E0779">
            <w:pPr>
              <w:rPr>
                <w:rFonts w:ascii="Times New Roman" w:eastAsia="Times New Roman" w:hAnsi="Times New Roman" w:cs="Times New Roman"/>
              </w:rPr>
            </w:pPr>
            <w:del w:id="251" w:author="Hill, Tristan" w:date="2022-02-21T18:24:00Z">
              <w:r w:rsidDel="00FA31F6">
                <w:rPr>
                  <w:rFonts w:ascii="Times New Roman" w:eastAsia="Times New Roman" w:hAnsi="Times New Roman" w:cs="Times New Roman"/>
                </w:rPr>
                <w:delText>Measured Translation</w:delText>
              </w:r>
            </w:del>
          </w:p>
        </w:tc>
        <w:tc>
          <w:tcPr>
            <w:tcW w:w="1165" w:type="dxa"/>
          </w:tcPr>
          <w:p w14:paraId="7D8FC6EE" w14:textId="696E1413" w:rsidR="001E0779" w:rsidRDefault="001E0779" w:rsidP="001E0779">
            <w:pPr>
              <w:rPr>
                <w:rFonts w:ascii="Times New Roman" w:eastAsia="Times New Roman" w:hAnsi="Times New Roman" w:cs="Times New Roman"/>
              </w:rPr>
            </w:pPr>
            <w:del w:id="252" w:author="Hill, Tristan" w:date="2022-02-21T18:24:00Z">
              <w:r w:rsidRPr="00FB68B3" w:rsidDel="00FA31F6">
                <w:rPr>
                  <w:rFonts w:ascii="Segoe UI" w:eastAsia="Times New Roman" w:hAnsi="Segoe UI" w:cs="Segoe UI"/>
                  <w:sz w:val="21"/>
                  <w:szCs w:val="21"/>
                </w:rPr>
                <w:delText>0.00893</w:delText>
              </w:r>
            </w:del>
          </w:p>
        </w:tc>
        <w:tc>
          <w:tcPr>
            <w:tcW w:w="1048" w:type="dxa"/>
          </w:tcPr>
          <w:p w14:paraId="0FCF8BB4" w14:textId="1A4BCFC2" w:rsidR="001E0779" w:rsidRDefault="001E0779" w:rsidP="001E0779">
            <w:pPr>
              <w:rPr>
                <w:rFonts w:ascii="Times New Roman" w:eastAsia="Times New Roman" w:hAnsi="Times New Roman" w:cs="Times New Roman"/>
              </w:rPr>
            </w:pPr>
            <w:del w:id="253" w:author="Hill, Tristan" w:date="2022-02-21T18:24:00Z">
              <w:r w:rsidRPr="005C1190" w:rsidDel="00FA31F6">
                <w:rPr>
                  <w:rFonts w:ascii="Segoe UI" w:eastAsia="Times New Roman" w:hAnsi="Segoe UI" w:cs="Segoe UI"/>
                  <w:sz w:val="21"/>
                  <w:szCs w:val="21"/>
                </w:rPr>
                <w:delText>-0.</w:delText>
              </w:r>
              <w:r w:rsidDel="00FA31F6">
                <w:rPr>
                  <w:rFonts w:ascii="Segoe UI" w:eastAsia="Times New Roman" w:hAnsi="Segoe UI" w:cs="Segoe UI"/>
                  <w:sz w:val="21"/>
                  <w:szCs w:val="21"/>
                </w:rPr>
                <w:delText>60874</w:delText>
              </w:r>
            </w:del>
          </w:p>
        </w:tc>
        <w:tc>
          <w:tcPr>
            <w:tcW w:w="1018" w:type="dxa"/>
          </w:tcPr>
          <w:p w14:paraId="282F39F4" w14:textId="40ECB821" w:rsidR="001E0779" w:rsidRPr="005C1190" w:rsidDel="00FA31F6" w:rsidRDefault="001E0779" w:rsidP="001E0779">
            <w:pPr>
              <w:rPr>
                <w:del w:id="254" w:author="Hill, Tristan" w:date="2022-02-21T18:24:00Z"/>
                <w:rFonts w:ascii="Segoe UI" w:eastAsia="Times New Roman" w:hAnsi="Segoe UI" w:cs="Segoe UI"/>
                <w:sz w:val="21"/>
                <w:szCs w:val="21"/>
              </w:rPr>
            </w:pPr>
            <w:del w:id="255" w:author="Hill, Tristan" w:date="2022-02-21T18:24:00Z">
              <w:r w:rsidRPr="005C1190" w:rsidDel="00FA31F6">
                <w:rPr>
                  <w:rFonts w:ascii="Segoe UI" w:eastAsia="Times New Roman" w:hAnsi="Segoe UI" w:cs="Segoe UI"/>
                  <w:sz w:val="21"/>
                  <w:szCs w:val="21"/>
                </w:rPr>
                <w:delText>0.020</w:delText>
              </w:r>
              <w:r w:rsidDel="00FA31F6">
                <w:rPr>
                  <w:rFonts w:ascii="Segoe UI" w:eastAsia="Times New Roman" w:hAnsi="Segoe UI" w:cs="Segoe UI"/>
                  <w:sz w:val="21"/>
                  <w:szCs w:val="21"/>
                </w:rPr>
                <w:delText>03</w:delText>
              </w:r>
            </w:del>
          </w:p>
          <w:p w14:paraId="36CF1D02" w14:textId="77777777" w:rsidR="001E0779" w:rsidRDefault="001E0779" w:rsidP="001E0779">
            <w:pPr>
              <w:rPr>
                <w:rFonts w:ascii="Times New Roman" w:eastAsia="Times New Roman" w:hAnsi="Times New Roman" w:cs="Times New Roman"/>
              </w:rPr>
            </w:pPr>
          </w:p>
        </w:tc>
      </w:tr>
      <w:tr w:rsidR="001E0779" w14:paraId="3F21C70E" w14:textId="77777777" w:rsidTr="001E0779">
        <w:tc>
          <w:tcPr>
            <w:tcW w:w="1255" w:type="dxa"/>
          </w:tcPr>
          <w:p w14:paraId="75636D0E" w14:textId="45713B07" w:rsidR="001E0779" w:rsidRDefault="001E0779" w:rsidP="001E0779">
            <w:pPr>
              <w:rPr>
                <w:rFonts w:ascii="Times New Roman" w:eastAsia="Times New Roman" w:hAnsi="Times New Roman" w:cs="Times New Roman"/>
              </w:rPr>
            </w:pPr>
            <w:del w:id="256" w:author="Hill, Tristan" w:date="2022-02-21T18:24:00Z">
              <w:r w:rsidDel="00FA31F6">
                <w:rPr>
                  <w:rFonts w:ascii="Times New Roman" w:eastAsia="Times New Roman" w:hAnsi="Times New Roman" w:cs="Times New Roman"/>
                </w:rPr>
                <w:delText xml:space="preserve">Difference </w:delText>
              </w:r>
            </w:del>
          </w:p>
        </w:tc>
        <w:tc>
          <w:tcPr>
            <w:tcW w:w="1165" w:type="dxa"/>
          </w:tcPr>
          <w:p w14:paraId="025B9A51" w14:textId="4A37457A" w:rsidR="001E0779" w:rsidRDefault="001E0779" w:rsidP="001E0779">
            <w:pPr>
              <w:rPr>
                <w:rFonts w:ascii="Times New Roman" w:eastAsia="Times New Roman" w:hAnsi="Times New Roman" w:cs="Times New Roman"/>
              </w:rPr>
            </w:pPr>
            <w:del w:id="257" w:author="Hill, Tristan" w:date="2022-02-21T18:24:00Z">
              <w:r w:rsidRPr="00FB68B3" w:rsidDel="00FA31F6">
                <w:rPr>
                  <w:rFonts w:ascii="Segoe UI" w:eastAsia="Times New Roman" w:hAnsi="Segoe UI" w:cs="Segoe UI"/>
                  <w:sz w:val="21"/>
                  <w:szCs w:val="21"/>
                </w:rPr>
                <w:delText>-0.00893</w:delText>
              </w:r>
            </w:del>
          </w:p>
        </w:tc>
        <w:tc>
          <w:tcPr>
            <w:tcW w:w="1048" w:type="dxa"/>
          </w:tcPr>
          <w:p w14:paraId="0F3BBC04" w14:textId="1AD721C5" w:rsidR="001E0779" w:rsidRDefault="001E0779" w:rsidP="001E0779">
            <w:pPr>
              <w:rPr>
                <w:rFonts w:ascii="Times New Roman" w:eastAsia="Times New Roman" w:hAnsi="Times New Roman" w:cs="Times New Roman"/>
              </w:rPr>
            </w:pPr>
            <w:del w:id="258" w:author="Hill, Tristan" w:date="2022-02-21T18:24:00Z">
              <w:r w:rsidRPr="00FB68B3" w:rsidDel="00FA31F6">
                <w:rPr>
                  <w:rFonts w:ascii="Segoe UI" w:eastAsia="Times New Roman" w:hAnsi="Segoe UI" w:cs="Segoe UI"/>
                  <w:sz w:val="21"/>
                  <w:szCs w:val="21"/>
                </w:rPr>
                <w:delText>-0.00086</w:delText>
              </w:r>
            </w:del>
          </w:p>
        </w:tc>
        <w:tc>
          <w:tcPr>
            <w:tcW w:w="1018" w:type="dxa"/>
          </w:tcPr>
          <w:p w14:paraId="01A8ADD7" w14:textId="3F96E4DF" w:rsidR="001E0779" w:rsidRDefault="001E0779" w:rsidP="001E0779">
            <w:pPr>
              <w:rPr>
                <w:rFonts w:ascii="Times New Roman" w:eastAsia="Times New Roman" w:hAnsi="Times New Roman" w:cs="Times New Roman"/>
              </w:rPr>
            </w:pPr>
            <w:del w:id="259" w:author="Hill, Tristan" w:date="2022-02-21T18:24:00Z">
              <w:r w:rsidRPr="00FB68B3" w:rsidDel="00FA31F6">
                <w:rPr>
                  <w:rFonts w:ascii="Segoe UI" w:eastAsia="Times New Roman" w:hAnsi="Segoe UI" w:cs="Segoe UI"/>
                  <w:sz w:val="21"/>
                  <w:szCs w:val="21"/>
                </w:rPr>
                <w:delText>0.00537</w:delText>
              </w:r>
            </w:del>
          </w:p>
        </w:tc>
      </w:tr>
    </w:tbl>
    <w:p w14:paraId="0DDE358A" w14:textId="77777777" w:rsidR="001E0088" w:rsidRDefault="001E0088" w:rsidP="00402C1D">
      <w:pPr>
        <w:rPr>
          <w:b/>
          <w:bCs/>
        </w:rPr>
      </w:pPr>
    </w:p>
    <w:p w14:paraId="20B898B8" w14:textId="77777777" w:rsidR="001E0779" w:rsidRDefault="001E0779" w:rsidP="00402C1D">
      <w:pPr>
        <w:rPr>
          <w:b/>
          <w:bCs/>
        </w:rPr>
      </w:pPr>
    </w:p>
    <w:p w14:paraId="64C79D6A" w14:textId="77777777" w:rsidR="001E0779" w:rsidRDefault="001E0779" w:rsidP="00402C1D">
      <w:pPr>
        <w:rPr>
          <w:b/>
          <w:bCs/>
        </w:rPr>
      </w:pPr>
    </w:p>
    <w:p w14:paraId="58EECBCA" w14:textId="77777777" w:rsidR="001E0088" w:rsidRDefault="001E0088" w:rsidP="00402C1D">
      <w:pPr>
        <w:rPr>
          <w:b/>
          <w:bCs/>
        </w:rPr>
      </w:pPr>
    </w:p>
    <w:p w14:paraId="5C0CEDE1" w14:textId="77777777" w:rsidR="001E0088" w:rsidRDefault="001E0088" w:rsidP="00402C1D">
      <w:pPr>
        <w:rPr>
          <w:b/>
          <w:bCs/>
        </w:rPr>
      </w:pPr>
    </w:p>
    <w:p w14:paraId="770EC759" w14:textId="77777777" w:rsidR="001E0088" w:rsidRDefault="001E0088" w:rsidP="00402C1D">
      <w:pPr>
        <w:rPr>
          <w:b/>
          <w:bCs/>
        </w:rPr>
      </w:pPr>
    </w:p>
    <w:p w14:paraId="0D028FC8" w14:textId="77777777" w:rsidR="001E0088" w:rsidRDefault="001E0088" w:rsidP="00402C1D">
      <w:pPr>
        <w:rPr>
          <w:b/>
          <w:bCs/>
        </w:rPr>
      </w:pPr>
    </w:p>
    <w:p w14:paraId="3652953E" w14:textId="77777777" w:rsidR="001E0088" w:rsidRDefault="001E0088" w:rsidP="00402C1D">
      <w:pPr>
        <w:rPr>
          <w:b/>
          <w:bCs/>
        </w:rPr>
      </w:pPr>
    </w:p>
    <w:tbl>
      <w:tblPr>
        <w:tblStyle w:val="TableGrid"/>
        <w:tblpPr w:leftFromText="180" w:rightFromText="180" w:vertAnchor="text" w:horzAnchor="margin" w:tblpXSpec="right" w:tblpY="133"/>
        <w:tblW w:w="0" w:type="auto"/>
        <w:tblLook w:val="04A0" w:firstRow="1" w:lastRow="0" w:firstColumn="1" w:lastColumn="0" w:noHBand="0" w:noVBand="1"/>
      </w:tblPr>
      <w:tblGrid>
        <w:gridCol w:w="1165"/>
        <w:gridCol w:w="1178"/>
        <w:gridCol w:w="1002"/>
        <w:gridCol w:w="1086"/>
      </w:tblGrid>
      <w:tr w:rsidR="001E0779" w:rsidDel="00FA31F6" w14:paraId="4B17BFE8" w14:textId="0B35A931" w:rsidTr="001E0779">
        <w:trPr>
          <w:del w:id="260" w:author="Hill, Tristan" w:date="2022-02-21T18:25:00Z"/>
        </w:trPr>
        <w:tc>
          <w:tcPr>
            <w:tcW w:w="1165" w:type="dxa"/>
          </w:tcPr>
          <w:p w14:paraId="19343E19" w14:textId="485C4C64" w:rsidR="001E0779" w:rsidDel="00FA31F6" w:rsidRDefault="001E0779" w:rsidP="001E0779">
            <w:pPr>
              <w:rPr>
                <w:del w:id="261" w:author="Hill, Tristan" w:date="2022-02-21T18:25:00Z"/>
                <w:rFonts w:ascii="Times New Roman" w:eastAsia="Times New Roman" w:hAnsi="Times New Roman" w:cs="Times New Roman"/>
              </w:rPr>
            </w:pPr>
          </w:p>
        </w:tc>
        <w:tc>
          <w:tcPr>
            <w:tcW w:w="1178" w:type="dxa"/>
          </w:tcPr>
          <w:p w14:paraId="043EFF01" w14:textId="17EB7624" w:rsidR="001E0779" w:rsidDel="00FA31F6" w:rsidRDefault="001E0779" w:rsidP="001E0779">
            <w:pPr>
              <w:rPr>
                <w:del w:id="262" w:author="Hill, Tristan" w:date="2022-02-21T18:25:00Z"/>
                <w:rFonts w:ascii="Times New Roman" w:eastAsia="Times New Roman" w:hAnsi="Times New Roman" w:cs="Times New Roman"/>
              </w:rPr>
            </w:pPr>
            <w:del w:id="263" w:author="Hill, Tristan" w:date="2022-02-21T18:24:00Z">
              <w:r w:rsidDel="00FA31F6">
                <w:rPr>
                  <w:rFonts w:ascii="Times New Roman" w:eastAsia="Times New Roman" w:hAnsi="Times New Roman" w:cs="Times New Roman"/>
                </w:rPr>
                <w:delText>Roll (rad)</w:delText>
              </w:r>
            </w:del>
          </w:p>
        </w:tc>
        <w:tc>
          <w:tcPr>
            <w:tcW w:w="1002" w:type="dxa"/>
          </w:tcPr>
          <w:p w14:paraId="7FC98C7F" w14:textId="3F200670" w:rsidR="001E0779" w:rsidDel="00FA31F6" w:rsidRDefault="001E0779" w:rsidP="001E0779">
            <w:pPr>
              <w:rPr>
                <w:del w:id="264" w:author="Hill, Tristan" w:date="2022-02-21T18:25:00Z"/>
                <w:rFonts w:ascii="Times New Roman" w:eastAsia="Times New Roman" w:hAnsi="Times New Roman" w:cs="Times New Roman"/>
              </w:rPr>
            </w:pPr>
            <w:del w:id="265" w:author="Hill, Tristan" w:date="2022-02-21T18:24:00Z">
              <w:r w:rsidDel="00FA31F6">
                <w:rPr>
                  <w:rFonts w:ascii="Times New Roman" w:eastAsia="Times New Roman" w:hAnsi="Times New Roman" w:cs="Times New Roman"/>
                </w:rPr>
                <w:delText>Pitch (rad)</w:delText>
              </w:r>
            </w:del>
          </w:p>
        </w:tc>
        <w:tc>
          <w:tcPr>
            <w:tcW w:w="1086" w:type="dxa"/>
          </w:tcPr>
          <w:p w14:paraId="721FDABF" w14:textId="4AA3DBD7" w:rsidR="001E0779" w:rsidDel="00FA31F6" w:rsidRDefault="001E0779" w:rsidP="001E0779">
            <w:pPr>
              <w:rPr>
                <w:del w:id="266" w:author="Hill, Tristan" w:date="2022-02-21T18:25:00Z"/>
                <w:rFonts w:ascii="Times New Roman" w:eastAsia="Times New Roman" w:hAnsi="Times New Roman" w:cs="Times New Roman"/>
              </w:rPr>
            </w:pPr>
            <w:del w:id="267" w:author="Hill, Tristan" w:date="2022-02-21T18:24:00Z">
              <w:r w:rsidDel="00FA31F6">
                <w:rPr>
                  <w:rFonts w:ascii="Times New Roman" w:eastAsia="Times New Roman" w:hAnsi="Times New Roman" w:cs="Times New Roman"/>
                </w:rPr>
                <w:delText>Yaw (rad)</w:delText>
              </w:r>
            </w:del>
          </w:p>
        </w:tc>
      </w:tr>
      <w:tr w:rsidR="001E0779" w:rsidDel="00FA31F6" w14:paraId="74510B3E" w14:textId="12A62C7F" w:rsidTr="001E0779">
        <w:trPr>
          <w:del w:id="268" w:author="Hill, Tristan" w:date="2022-02-21T18:25:00Z"/>
        </w:trPr>
        <w:tc>
          <w:tcPr>
            <w:tcW w:w="1165" w:type="dxa"/>
          </w:tcPr>
          <w:p w14:paraId="6929FE1F" w14:textId="24A8675D" w:rsidR="001E0779" w:rsidDel="00FA31F6" w:rsidRDefault="001E0779" w:rsidP="001E0779">
            <w:pPr>
              <w:rPr>
                <w:del w:id="269" w:author="Hill, Tristan" w:date="2022-02-21T18:25:00Z"/>
                <w:rFonts w:ascii="Times New Roman" w:eastAsia="Times New Roman" w:hAnsi="Times New Roman" w:cs="Times New Roman"/>
              </w:rPr>
            </w:pPr>
            <w:del w:id="270" w:author="Hill, Tristan" w:date="2022-02-21T18:24:00Z">
              <w:r w:rsidDel="00FA31F6">
                <w:rPr>
                  <w:rFonts w:ascii="Times New Roman" w:eastAsia="Times New Roman" w:hAnsi="Times New Roman" w:cs="Times New Roman"/>
                </w:rPr>
                <w:delText>Expected Rotation</w:delText>
              </w:r>
            </w:del>
          </w:p>
        </w:tc>
        <w:tc>
          <w:tcPr>
            <w:tcW w:w="1178" w:type="dxa"/>
          </w:tcPr>
          <w:p w14:paraId="0B06D91C" w14:textId="6B9214DA" w:rsidR="001E0779" w:rsidDel="00FA31F6" w:rsidRDefault="001E0779" w:rsidP="001E0779">
            <w:pPr>
              <w:rPr>
                <w:del w:id="271" w:author="Hill, Tristan" w:date="2022-02-21T18:25:00Z"/>
                <w:rFonts w:ascii="Times New Roman" w:eastAsia="Times New Roman" w:hAnsi="Times New Roman" w:cs="Times New Roman"/>
              </w:rPr>
            </w:pPr>
            <w:del w:id="272" w:author="Hill, Tristan" w:date="2022-02-21T18:24:00Z">
              <w:r w:rsidDel="00FA31F6">
                <w:rPr>
                  <w:rFonts w:ascii="Times New Roman" w:eastAsia="Times New Roman" w:hAnsi="Times New Roman" w:cs="Times New Roman"/>
                </w:rPr>
                <w:delText>0.0</w:delText>
              </w:r>
            </w:del>
          </w:p>
        </w:tc>
        <w:tc>
          <w:tcPr>
            <w:tcW w:w="1002" w:type="dxa"/>
          </w:tcPr>
          <w:p w14:paraId="20C3C597" w14:textId="5E36E6A1" w:rsidR="001E0779" w:rsidDel="00FA31F6" w:rsidRDefault="001E0779" w:rsidP="001E0779">
            <w:pPr>
              <w:rPr>
                <w:del w:id="273" w:author="Hill, Tristan" w:date="2022-02-21T18:25:00Z"/>
                <w:rFonts w:ascii="Times New Roman" w:eastAsia="Times New Roman" w:hAnsi="Times New Roman" w:cs="Times New Roman"/>
              </w:rPr>
            </w:pPr>
            <w:del w:id="274" w:author="Hill, Tristan" w:date="2022-02-21T18:24:00Z">
              <w:r w:rsidDel="00FA31F6">
                <w:rPr>
                  <w:rFonts w:ascii="Times New Roman" w:eastAsia="Times New Roman" w:hAnsi="Times New Roman" w:cs="Times New Roman"/>
                </w:rPr>
                <w:delText>0.0</w:delText>
              </w:r>
            </w:del>
          </w:p>
        </w:tc>
        <w:tc>
          <w:tcPr>
            <w:tcW w:w="1086" w:type="dxa"/>
          </w:tcPr>
          <w:p w14:paraId="117FF119" w14:textId="7B3A9D01" w:rsidR="001E0779" w:rsidDel="00FA31F6" w:rsidRDefault="001E0779" w:rsidP="001E0779">
            <w:pPr>
              <w:rPr>
                <w:del w:id="275" w:author="Hill, Tristan" w:date="2022-02-21T18:25:00Z"/>
                <w:rFonts w:ascii="Times New Roman" w:eastAsia="Times New Roman" w:hAnsi="Times New Roman" w:cs="Times New Roman"/>
              </w:rPr>
            </w:pPr>
            <w:del w:id="276" w:author="Hill, Tristan" w:date="2022-02-21T18:24:00Z">
              <w:r w:rsidDel="00FA31F6">
                <w:rPr>
                  <w:rFonts w:ascii="Times New Roman" w:eastAsia="Times New Roman" w:hAnsi="Times New Roman" w:cs="Times New Roman"/>
                </w:rPr>
                <w:delText>0.0</w:delText>
              </w:r>
            </w:del>
          </w:p>
        </w:tc>
      </w:tr>
      <w:tr w:rsidR="001E0779" w:rsidDel="00FA31F6" w14:paraId="2F20F634" w14:textId="469371D1" w:rsidTr="001E0779">
        <w:trPr>
          <w:del w:id="277" w:author="Hill, Tristan" w:date="2022-02-21T18:25:00Z"/>
        </w:trPr>
        <w:tc>
          <w:tcPr>
            <w:tcW w:w="1165" w:type="dxa"/>
          </w:tcPr>
          <w:p w14:paraId="64294E72" w14:textId="0C05C4CE" w:rsidR="001E0779" w:rsidDel="00FA31F6" w:rsidRDefault="001E0779" w:rsidP="001E0779">
            <w:pPr>
              <w:rPr>
                <w:del w:id="278" w:author="Hill, Tristan" w:date="2022-02-21T18:25:00Z"/>
                <w:rFonts w:ascii="Times New Roman" w:eastAsia="Times New Roman" w:hAnsi="Times New Roman" w:cs="Times New Roman"/>
              </w:rPr>
            </w:pPr>
            <w:del w:id="279" w:author="Hill, Tristan" w:date="2022-02-21T18:24:00Z">
              <w:r w:rsidDel="00FA31F6">
                <w:rPr>
                  <w:rFonts w:ascii="Times New Roman" w:eastAsia="Times New Roman" w:hAnsi="Times New Roman" w:cs="Times New Roman"/>
                </w:rPr>
                <w:delText>Measured Rotation</w:delText>
              </w:r>
            </w:del>
          </w:p>
        </w:tc>
        <w:tc>
          <w:tcPr>
            <w:tcW w:w="1178" w:type="dxa"/>
          </w:tcPr>
          <w:p w14:paraId="1FB34E3F" w14:textId="545BBCF2" w:rsidR="001E0779" w:rsidDel="00FA31F6" w:rsidRDefault="001E0779" w:rsidP="001E0779">
            <w:pPr>
              <w:rPr>
                <w:del w:id="280" w:author="Hill, Tristan" w:date="2022-02-21T18:25:00Z"/>
                <w:rFonts w:ascii="Times New Roman" w:eastAsia="Times New Roman" w:hAnsi="Times New Roman" w:cs="Times New Roman"/>
              </w:rPr>
            </w:pPr>
            <w:del w:id="281" w:author="Hill, Tristan" w:date="2022-02-21T18:24:00Z">
              <w:r w:rsidRPr="00FB68B3" w:rsidDel="00FA31F6">
                <w:rPr>
                  <w:rFonts w:ascii="Segoe UI" w:eastAsia="Times New Roman" w:hAnsi="Segoe UI" w:cs="Segoe UI"/>
                  <w:sz w:val="21"/>
                  <w:szCs w:val="21"/>
                </w:rPr>
                <w:delText>-0.00493</w:delText>
              </w:r>
            </w:del>
          </w:p>
        </w:tc>
        <w:tc>
          <w:tcPr>
            <w:tcW w:w="1002" w:type="dxa"/>
          </w:tcPr>
          <w:p w14:paraId="3CCD90C4" w14:textId="5E6C6CE6" w:rsidR="001E0779" w:rsidDel="00FA31F6" w:rsidRDefault="001E0779" w:rsidP="001E0779">
            <w:pPr>
              <w:rPr>
                <w:del w:id="282" w:author="Hill, Tristan" w:date="2022-02-21T18:25:00Z"/>
                <w:rFonts w:ascii="Times New Roman" w:eastAsia="Times New Roman" w:hAnsi="Times New Roman" w:cs="Times New Roman"/>
              </w:rPr>
            </w:pPr>
            <w:del w:id="283" w:author="Hill, Tristan" w:date="2022-02-21T18:24:00Z">
              <w:r w:rsidRPr="00FB68B3" w:rsidDel="00FA31F6">
                <w:rPr>
                  <w:rFonts w:ascii="Segoe UI" w:eastAsia="Times New Roman" w:hAnsi="Segoe UI" w:cs="Segoe UI"/>
                  <w:sz w:val="21"/>
                  <w:szCs w:val="21"/>
                </w:rPr>
                <w:delText>-0.0007</w:delText>
              </w:r>
              <w:r w:rsidDel="00FA31F6">
                <w:rPr>
                  <w:rFonts w:ascii="Segoe UI" w:eastAsia="Times New Roman" w:hAnsi="Segoe UI" w:cs="Segoe UI"/>
                  <w:sz w:val="21"/>
                  <w:szCs w:val="21"/>
                </w:rPr>
                <w:delText>1</w:delText>
              </w:r>
            </w:del>
          </w:p>
        </w:tc>
        <w:tc>
          <w:tcPr>
            <w:tcW w:w="1086" w:type="dxa"/>
          </w:tcPr>
          <w:p w14:paraId="35378CCA" w14:textId="009A9D5C" w:rsidR="001E0779" w:rsidDel="00FA31F6" w:rsidRDefault="001E0779" w:rsidP="001E0779">
            <w:pPr>
              <w:rPr>
                <w:del w:id="284" w:author="Hill, Tristan" w:date="2022-02-21T18:25:00Z"/>
                <w:rFonts w:ascii="Times New Roman" w:eastAsia="Times New Roman" w:hAnsi="Times New Roman" w:cs="Times New Roman"/>
              </w:rPr>
            </w:pPr>
            <w:del w:id="285" w:author="Hill, Tristan" w:date="2022-02-21T18:24:00Z">
              <w:r w:rsidRPr="00FB68B3" w:rsidDel="00FA31F6">
                <w:rPr>
                  <w:rFonts w:ascii="Segoe UI" w:eastAsia="Times New Roman" w:hAnsi="Segoe UI" w:cs="Segoe UI"/>
                  <w:sz w:val="21"/>
                  <w:szCs w:val="21"/>
                </w:rPr>
                <w:delText>0.019938</w:delText>
              </w:r>
            </w:del>
          </w:p>
        </w:tc>
      </w:tr>
      <w:tr w:rsidR="001E0779" w:rsidDel="00FA31F6" w14:paraId="7E5CE20A" w14:textId="2025B709" w:rsidTr="001E0779">
        <w:trPr>
          <w:del w:id="286" w:author="Hill, Tristan" w:date="2022-02-21T18:25:00Z"/>
        </w:trPr>
        <w:tc>
          <w:tcPr>
            <w:tcW w:w="1165" w:type="dxa"/>
          </w:tcPr>
          <w:p w14:paraId="1E91F40C" w14:textId="21823CE4" w:rsidR="001E0779" w:rsidDel="00FA31F6" w:rsidRDefault="001E0779" w:rsidP="001E0779">
            <w:pPr>
              <w:rPr>
                <w:del w:id="287" w:author="Hill, Tristan" w:date="2022-02-21T18:25:00Z"/>
                <w:rFonts w:ascii="Times New Roman" w:eastAsia="Times New Roman" w:hAnsi="Times New Roman" w:cs="Times New Roman"/>
              </w:rPr>
            </w:pPr>
            <w:del w:id="288" w:author="Hill, Tristan" w:date="2022-02-21T18:24:00Z">
              <w:r w:rsidDel="00FA31F6">
                <w:rPr>
                  <w:rFonts w:ascii="Times New Roman" w:eastAsia="Times New Roman" w:hAnsi="Times New Roman" w:cs="Times New Roman"/>
                </w:rPr>
                <w:delText>Difference</w:delText>
              </w:r>
            </w:del>
          </w:p>
        </w:tc>
        <w:tc>
          <w:tcPr>
            <w:tcW w:w="1178" w:type="dxa"/>
          </w:tcPr>
          <w:p w14:paraId="604C2AF4" w14:textId="1C66AD3B" w:rsidR="001E0779" w:rsidDel="00FA31F6" w:rsidRDefault="001E0779" w:rsidP="001E0779">
            <w:pPr>
              <w:rPr>
                <w:del w:id="289" w:author="Hill, Tristan" w:date="2022-02-21T18:25:00Z"/>
                <w:rFonts w:ascii="Times New Roman" w:eastAsia="Times New Roman" w:hAnsi="Times New Roman" w:cs="Times New Roman"/>
              </w:rPr>
            </w:pPr>
            <w:del w:id="290" w:author="Hill, Tristan" w:date="2022-02-21T18:24:00Z">
              <w:r w:rsidRPr="00FB68B3" w:rsidDel="00FA31F6">
                <w:rPr>
                  <w:rFonts w:ascii="Segoe UI" w:eastAsia="Times New Roman" w:hAnsi="Segoe UI" w:cs="Segoe UI"/>
                  <w:sz w:val="21"/>
                  <w:szCs w:val="21"/>
                </w:rPr>
                <w:delText>0.00493</w:delText>
              </w:r>
            </w:del>
          </w:p>
        </w:tc>
        <w:tc>
          <w:tcPr>
            <w:tcW w:w="1002" w:type="dxa"/>
          </w:tcPr>
          <w:p w14:paraId="6518AE20" w14:textId="2A105EF7" w:rsidR="001E0779" w:rsidDel="00FA31F6" w:rsidRDefault="001E0779" w:rsidP="001E0779">
            <w:pPr>
              <w:rPr>
                <w:del w:id="291" w:author="Hill, Tristan" w:date="2022-02-21T18:25:00Z"/>
                <w:rFonts w:ascii="Times New Roman" w:eastAsia="Times New Roman" w:hAnsi="Times New Roman" w:cs="Times New Roman"/>
              </w:rPr>
            </w:pPr>
            <w:del w:id="292" w:author="Hill, Tristan" w:date="2022-02-21T18:24:00Z">
              <w:r w:rsidRPr="00FB68B3" w:rsidDel="00FA31F6">
                <w:rPr>
                  <w:rFonts w:ascii="Segoe UI" w:eastAsia="Times New Roman" w:hAnsi="Segoe UI" w:cs="Segoe UI"/>
                  <w:sz w:val="21"/>
                  <w:szCs w:val="21"/>
                </w:rPr>
                <w:delText>0.0007</w:delText>
              </w:r>
              <w:r w:rsidDel="00FA31F6">
                <w:rPr>
                  <w:rFonts w:ascii="Segoe UI" w:eastAsia="Times New Roman" w:hAnsi="Segoe UI" w:cs="Segoe UI"/>
                  <w:sz w:val="21"/>
                  <w:szCs w:val="21"/>
                </w:rPr>
                <w:delText>1</w:delText>
              </w:r>
            </w:del>
          </w:p>
        </w:tc>
        <w:tc>
          <w:tcPr>
            <w:tcW w:w="1086" w:type="dxa"/>
          </w:tcPr>
          <w:p w14:paraId="7EDCF982" w14:textId="5117FBDA" w:rsidR="001E0779" w:rsidDel="00FA31F6" w:rsidRDefault="001E0779" w:rsidP="001E0779">
            <w:pPr>
              <w:rPr>
                <w:del w:id="293" w:author="Hill, Tristan" w:date="2022-02-21T18:25:00Z"/>
                <w:rFonts w:ascii="Times New Roman" w:eastAsia="Times New Roman" w:hAnsi="Times New Roman" w:cs="Times New Roman"/>
              </w:rPr>
            </w:pPr>
            <w:del w:id="294" w:author="Hill, Tristan" w:date="2022-02-21T18:24:00Z">
              <w:r w:rsidRPr="00FB68B3" w:rsidDel="00FA31F6">
                <w:rPr>
                  <w:rFonts w:ascii="Segoe UI" w:eastAsia="Times New Roman" w:hAnsi="Segoe UI" w:cs="Segoe UI"/>
                  <w:sz w:val="21"/>
                  <w:szCs w:val="21"/>
                </w:rPr>
                <w:delText>-0.0007</w:delText>
              </w:r>
              <w:r w:rsidDel="00FA31F6">
                <w:rPr>
                  <w:rFonts w:ascii="Segoe UI" w:eastAsia="Times New Roman" w:hAnsi="Segoe UI" w:cs="Segoe UI"/>
                  <w:sz w:val="21"/>
                  <w:szCs w:val="21"/>
                </w:rPr>
                <w:delText>1</w:delText>
              </w:r>
            </w:del>
          </w:p>
        </w:tc>
      </w:tr>
    </w:tbl>
    <w:p w14:paraId="4C58968A" w14:textId="77777777" w:rsidR="001E0088" w:rsidRDefault="001E0088" w:rsidP="00402C1D">
      <w:pPr>
        <w:rPr>
          <w:b/>
          <w:bCs/>
        </w:rPr>
      </w:pPr>
    </w:p>
    <w:p w14:paraId="7D93FE2D" w14:textId="77777777" w:rsidR="001E0088" w:rsidRDefault="001E0088" w:rsidP="00402C1D">
      <w:pPr>
        <w:rPr>
          <w:b/>
          <w:bCs/>
        </w:rPr>
      </w:pPr>
    </w:p>
    <w:p w14:paraId="318B0094" w14:textId="77777777" w:rsidR="001E0088" w:rsidRDefault="001E0088" w:rsidP="00402C1D">
      <w:pPr>
        <w:rPr>
          <w:b/>
          <w:bCs/>
        </w:rPr>
      </w:pPr>
    </w:p>
    <w:p w14:paraId="3CA20DE6" w14:textId="77777777" w:rsidR="001E0088" w:rsidRDefault="001E0088" w:rsidP="00402C1D">
      <w:pPr>
        <w:rPr>
          <w:b/>
          <w:bCs/>
        </w:rPr>
      </w:pPr>
    </w:p>
    <w:p w14:paraId="2FFC0C1E" w14:textId="77777777" w:rsidR="001E0088" w:rsidRDefault="001E0088" w:rsidP="00402C1D">
      <w:pPr>
        <w:rPr>
          <w:b/>
          <w:bCs/>
        </w:rPr>
      </w:pPr>
    </w:p>
    <w:p w14:paraId="7369B363" w14:textId="77777777" w:rsidR="001E0088" w:rsidRDefault="001E0088" w:rsidP="00402C1D">
      <w:pPr>
        <w:rPr>
          <w:b/>
          <w:bCs/>
        </w:rPr>
      </w:pPr>
    </w:p>
    <w:p w14:paraId="3913CAA9" w14:textId="77777777" w:rsidR="001E0088" w:rsidRDefault="001E0088" w:rsidP="00402C1D">
      <w:pPr>
        <w:rPr>
          <w:b/>
          <w:bCs/>
        </w:rPr>
      </w:pPr>
    </w:p>
    <w:p w14:paraId="47528C3C" w14:textId="77777777" w:rsidR="001E0088" w:rsidRDefault="001E0088" w:rsidP="00402C1D">
      <w:pPr>
        <w:rPr>
          <w:b/>
          <w:bCs/>
        </w:rPr>
      </w:pPr>
    </w:p>
    <w:tbl>
      <w:tblPr>
        <w:tblStyle w:val="TableGrid"/>
        <w:tblpPr w:leftFromText="180" w:rightFromText="180" w:vertAnchor="text" w:horzAnchor="margin" w:tblpY="402"/>
        <w:tblW w:w="5215" w:type="dxa"/>
        <w:tblLayout w:type="fixed"/>
        <w:tblLook w:val="04A0" w:firstRow="1" w:lastRow="0" w:firstColumn="1" w:lastColumn="0" w:noHBand="0" w:noVBand="1"/>
      </w:tblPr>
      <w:tblGrid>
        <w:gridCol w:w="1885"/>
        <w:gridCol w:w="1170"/>
        <w:gridCol w:w="1170"/>
        <w:gridCol w:w="990"/>
      </w:tblGrid>
      <w:tr w:rsidR="009F4F0B" w:rsidDel="00FA31F6" w14:paraId="4CC82B4B" w14:textId="61B135C6" w:rsidTr="009F4F0B">
        <w:trPr>
          <w:del w:id="295" w:author="Hill, Tristan" w:date="2022-02-21T18:24:00Z"/>
        </w:trPr>
        <w:tc>
          <w:tcPr>
            <w:tcW w:w="1885" w:type="dxa"/>
          </w:tcPr>
          <w:p w14:paraId="44DAC7A4" w14:textId="54E4C7CC" w:rsidR="009F4F0B" w:rsidDel="00FA31F6" w:rsidRDefault="009F4F0B" w:rsidP="009F4F0B">
            <w:pPr>
              <w:rPr>
                <w:del w:id="296" w:author="Hill, Tristan" w:date="2022-02-21T18:24:00Z"/>
                <w:rFonts w:ascii="Times New Roman" w:eastAsia="Times New Roman" w:hAnsi="Times New Roman" w:cs="Times New Roman"/>
              </w:rPr>
            </w:pPr>
          </w:p>
        </w:tc>
        <w:tc>
          <w:tcPr>
            <w:tcW w:w="1170" w:type="dxa"/>
          </w:tcPr>
          <w:p w14:paraId="1829C35C" w14:textId="67D1C28F" w:rsidR="009F4F0B" w:rsidDel="00FA31F6" w:rsidRDefault="009F4F0B" w:rsidP="009F4F0B">
            <w:pPr>
              <w:rPr>
                <w:del w:id="297" w:author="Hill, Tristan" w:date="2022-02-21T18:24:00Z"/>
                <w:rFonts w:ascii="Times New Roman" w:eastAsia="Times New Roman" w:hAnsi="Times New Roman" w:cs="Times New Roman"/>
              </w:rPr>
            </w:pPr>
            <w:del w:id="298" w:author="Hill, Tristan" w:date="2022-02-21T18:24:00Z">
              <w:r w:rsidDel="00FA31F6">
                <w:rPr>
                  <w:rFonts w:ascii="Times New Roman" w:eastAsia="Times New Roman" w:hAnsi="Times New Roman" w:cs="Times New Roman"/>
                </w:rPr>
                <w:delText>Roll</w:delText>
              </w:r>
            </w:del>
          </w:p>
        </w:tc>
        <w:tc>
          <w:tcPr>
            <w:tcW w:w="1170" w:type="dxa"/>
          </w:tcPr>
          <w:p w14:paraId="15385FAA" w14:textId="7521E5E7" w:rsidR="009F4F0B" w:rsidDel="00FA31F6" w:rsidRDefault="009F4F0B" w:rsidP="009F4F0B">
            <w:pPr>
              <w:rPr>
                <w:del w:id="299" w:author="Hill, Tristan" w:date="2022-02-21T18:24:00Z"/>
                <w:rFonts w:ascii="Times New Roman" w:eastAsia="Times New Roman" w:hAnsi="Times New Roman" w:cs="Times New Roman"/>
              </w:rPr>
            </w:pPr>
            <w:del w:id="300" w:author="Hill, Tristan" w:date="2022-02-21T18:24:00Z">
              <w:r w:rsidDel="00FA31F6">
                <w:rPr>
                  <w:rFonts w:ascii="Times New Roman" w:eastAsia="Times New Roman" w:hAnsi="Times New Roman" w:cs="Times New Roman"/>
                </w:rPr>
                <w:delText>Pitch</w:delText>
              </w:r>
            </w:del>
          </w:p>
        </w:tc>
        <w:tc>
          <w:tcPr>
            <w:tcW w:w="990" w:type="dxa"/>
          </w:tcPr>
          <w:p w14:paraId="2EBABBEC" w14:textId="307DB5B9" w:rsidR="009F4F0B" w:rsidDel="00FA31F6" w:rsidRDefault="009F4F0B" w:rsidP="009F4F0B">
            <w:pPr>
              <w:rPr>
                <w:del w:id="301" w:author="Hill, Tristan" w:date="2022-02-21T18:24:00Z"/>
                <w:rFonts w:ascii="Times New Roman" w:eastAsia="Times New Roman" w:hAnsi="Times New Roman" w:cs="Times New Roman"/>
              </w:rPr>
            </w:pPr>
            <w:del w:id="302" w:author="Hill, Tristan" w:date="2022-02-21T18:24:00Z">
              <w:r w:rsidDel="00FA31F6">
                <w:rPr>
                  <w:rFonts w:ascii="Times New Roman" w:eastAsia="Times New Roman" w:hAnsi="Times New Roman" w:cs="Times New Roman"/>
                </w:rPr>
                <w:delText>Yaw</w:delText>
              </w:r>
            </w:del>
          </w:p>
        </w:tc>
      </w:tr>
      <w:tr w:rsidR="009F4F0B" w:rsidDel="00FA31F6" w14:paraId="4B101633" w14:textId="7305FDE9" w:rsidTr="009F4F0B">
        <w:trPr>
          <w:del w:id="303" w:author="Hill, Tristan" w:date="2022-02-21T18:24:00Z"/>
        </w:trPr>
        <w:tc>
          <w:tcPr>
            <w:tcW w:w="1885" w:type="dxa"/>
          </w:tcPr>
          <w:p w14:paraId="3631BEED" w14:textId="6668D647" w:rsidR="009F4F0B" w:rsidDel="00FA31F6" w:rsidRDefault="009F4F0B" w:rsidP="009F4F0B">
            <w:pPr>
              <w:rPr>
                <w:del w:id="304" w:author="Hill, Tristan" w:date="2022-02-21T18:24:00Z"/>
                <w:rFonts w:ascii="Times New Roman" w:eastAsia="Times New Roman" w:hAnsi="Times New Roman" w:cs="Times New Roman"/>
              </w:rPr>
            </w:pPr>
            <w:del w:id="305" w:author="Hill, Tristan" w:date="2022-02-21T18:24:00Z">
              <w:r w:rsidDel="00FA31F6">
                <w:rPr>
                  <w:rFonts w:ascii="Times New Roman" w:eastAsia="Times New Roman" w:hAnsi="Times New Roman" w:cs="Times New Roman"/>
                </w:rPr>
                <w:delText>Expected Rotation</w:delText>
              </w:r>
            </w:del>
          </w:p>
        </w:tc>
        <w:tc>
          <w:tcPr>
            <w:tcW w:w="1170" w:type="dxa"/>
          </w:tcPr>
          <w:p w14:paraId="2D766C68" w14:textId="5EF14A77" w:rsidR="009F4F0B" w:rsidDel="00FA31F6" w:rsidRDefault="009F4F0B" w:rsidP="009F4F0B">
            <w:pPr>
              <w:rPr>
                <w:del w:id="306" w:author="Hill, Tristan" w:date="2022-02-21T18:24:00Z"/>
                <w:rFonts w:ascii="Times New Roman" w:eastAsia="Times New Roman" w:hAnsi="Times New Roman" w:cs="Times New Roman"/>
              </w:rPr>
            </w:pPr>
          </w:p>
        </w:tc>
        <w:tc>
          <w:tcPr>
            <w:tcW w:w="1170" w:type="dxa"/>
          </w:tcPr>
          <w:p w14:paraId="3329913F" w14:textId="69C2ADEA" w:rsidR="009F4F0B" w:rsidDel="00FA31F6" w:rsidRDefault="009F4F0B" w:rsidP="009F4F0B">
            <w:pPr>
              <w:rPr>
                <w:del w:id="307" w:author="Hill, Tristan" w:date="2022-02-21T18:24:00Z"/>
                <w:rFonts w:ascii="Times New Roman" w:eastAsia="Times New Roman" w:hAnsi="Times New Roman" w:cs="Times New Roman"/>
              </w:rPr>
            </w:pPr>
          </w:p>
        </w:tc>
        <w:tc>
          <w:tcPr>
            <w:tcW w:w="990" w:type="dxa"/>
          </w:tcPr>
          <w:p w14:paraId="5CB5F1F4" w14:textId="6C96DF6B" w:rsidR="009F4F0B" w:rsidDel="00FA31F6" w:rsidRDefault="009F4F0B" w:rsidP="009F4F0B">
            <w:pPr>
              <w:rPr>
                <w:del w:id="308" w:author="Hill, Tristan" w:date="2022-02-21T18:24:00Z"/>
                <w:rFonts w:ascii="Times New Roman" w:eastAsia="Times New Roman" w:hAnsi="Times New Roman" w:cs="Times New Roman"/>
              </w:rPr>
            </w:pPr>
          </w:p>
        </w:tc>
      </w:tr>
      <w:tr w:rsidR="009F4F0B" w:rsidDel="00FA31F6" w14:paraId="79438D83" w14:textId="6FCBB037" w:rsidTr="009F4F0B">
        <w:trPr>
          <w:trHeight w:val="281"/>
          <w:del w:id="309" w:author="Hill, Tristan" w:date="2022-02-21T18:24:00Z"/>
        </w:trPr>
        <w:tc>
          <w:tcPr>
            <w:tcW w:w="1885" w:type="dxa"/>
          </w:tcPr>
          <w:p w14:paraId="43308655" w14:textId="47EABF2B" w:rsidR="009F4F0B" w:rsidDel="00FA31F6" w:rsidRDefault="009F4F0B" w:rsidP="009F4F0B">
            <w:pPr>
              <w:rPr>
                <w:del w:id="310" w:author="Hill, Tristan" w:date="2022-02-21T18:24:00Z"/>
                <w:rFonts w:ascii="Times New Roman" w:eastAsia="Times New Roman" w:hAnsi="Times New Roman" w:cs="Times New Roman"/>
              </w:rPr>
            </w:pPr>
            <w:del w:id="311" w:author="Hill, Tristan" w:date="2022-02-21T18:24:00Z">
              <w:r w:rsidDel="00FA31F6">
                <w:rPr>
                  <w:rFonts w:ascii="Times New Roman" w:eastAsia="Times New Roman" w:hAnsi="Times New Roman" w:cs="Times New Roman"/>
                </w:rPr>
                <w:delText>Measured Rotation</w:delText>
              </w:r>
            </w:del>
          </w:p>
        </w:tc>
        <w:tc>
          <w:tcPr>
            <w:tcW w:w="1170" w:type="dxa"/>
          </w:tcPr>
          <w:p w14:paraId="379E429F" w14:textId="13B4A147" w:rsidR="009F4F0B" w:rsidDel="00FA31F6" w:rsidRDefault="009F4F0B" w:rsidP="009F4F0B">
            <w:pPr>
              <w:rPr>
                <w:del w:id="312" w:author="Hill, Tristan" w:date="2022-02-21T18:24:00Z"/>
                <w:rFonts w:ascii="Times New Roman" w:eastAsia="Times New Roman" w:hAnsi="Times New Roman" w:cs="Times New Roman"/>
              </w:rPr>
            </w:pPr>
          </w:p>
        </w:tc>
        <w:tc>
          <w:tcPr>
            <w:tcW w:w="1170" w:type="dxa"/>
          </w:tcPr>
          <w:p w14:paraId="4D6E9C23" w14:textId="139BCD4E" w:rsidR="009F4F0B" w:rsidDel="00FA31F6" w:rsidRDefault="009F4F0B" w:rsidP="009F4F0B">
            <w:pPr>
              <w:rPr>
                <w:del w:id="313" w:author="Hill, Tristan" w:date="2022-02-21T18:24:00Z"/>
                <w:rFonts w:ascii="Times New Roman" w:eastAsia="Times New Roman" w:hAnsi="Times New Roman" w:cs="Times New Roman"/>
              </w:rPr>
            </w:pPr>
          </w:p>
        </w:tc>
        <w:tc>
          <w:tcPr>
            <w:tcW w:w="990" w:type="dxa"/>
          </w:tcPr>
          <w:p w14:paraId="2768C468" w14:textId="5B1FD8C4" w:rsidR="009F4F0B" w:rsidDel="00FA31F6" w:rsidRDefault="009F4F0B" w:rsidP="009F4F0B">
            <w:pPr>
              <w:rPr>
                <w:del w:id="314" w:author="Hill, Tristan" w:date="2022-02-21T18:24:00Z"/>
                <w:rFonts w:ascii="Times New Roman" w:eastAsia="Times New Roman" w:hAnsi="Times New Roman" w:cs="Times New Roman"/>
              </w:rPr>
            </w:pPr>
          </w:p>
        </w:tc>
      </w:tr>
      <w:tr w:rsidR="009F4F0B" w:rsidDel="00FA31F6" w14:paraId="77AA6A01" w14:textId="689ACA75" w:rsidTr="009F4F0B">
        <w:trPr>
          <w:del w:id="315" w:author="Hill, Tristan" w:date="2022-02-21T18:24:00Z"/>
        </w:trPr>
        <w:tc>
          <w:tcPr>
            <w:tcW w:w="1885" w:type="dxa"/>
          </w:tcPr>
          <w:p w14:paraId="2F98E296" w14:textId="74342616" w:rsidR="009F4F0B" w:rsidDel="00FA31F6" w:rsidRDefault="009F4F0B" w:rsidP="009F4F0B">
            <w:pPr>
              <w:rPr>
                <w:del w:id="316" w:author="Hill, Tristan" w:date="2022-02-21T18:24:00Z"/>
                <w:rFonts w:ascii="Times New Roman" w:eastAsia="Times New Roman" w:hAnsi="Times New Roman" w:cs="Times New Roman"/>
              </w:rPr>
            </w:pPr>
            <w:del w:id="317" w:author="Hill, Tristan" w:date="2022-02-21T18:24:00Z">
              <w:r w:rsidDel="00FA31F6">
                <w:rPr>
                  <w:rFonts w:ascii="Times New Roman" w:eastAsia="Times New Roman" w:hAnsi="Times New Roman" w:cs="Times New Roman"/>
                </w:rPr>
                <w:delText>Difference</w:delText>
              </w:r>
            </w:del>
          </w:p>
        </w:tc>
        <w:tc>
          <w:tcPr>
            <w:tcW w:w="1170" w:type="dxa"/>
          </w:tcPr>
          <w:p w14:paraId="1739620C" w14:textId="0FA620CB" w:rsidR="009F4F0B" w:rsidDel="00FA31F6" w:rsidRDefault="009F4F0B" w:rsidP="009F4F0B">
            <w:pPr>
              <w:rPr>
                <w:del w:id="318" w:author="Hill, Tristan" w:date="2022-02-21T18:24:00Z"/>
                <w:rFonts w:ascii="Times New Roman" w:eastAsia="Times New Roman" w:hAnsi="Times New Roman" w:cs="Times New Roman"/>
              </w:rPr>
            </w:pPr>
          </w:p>
        </w:tc>
        <w:tc>
          <w:tcPr>
            <w:tcW w:w="1170" w:type="dxa"/>
          </w:tcPr>
          <w:p w14:paraId="0F7319C3" w14:textId="7344B687" w:rsidR="009F4F0B" w:rsidDel="00FA31F6" w:rsidRDefault="009F4F0B" w:rsidP="009F4F0B">
            <w:pPr>
              <w:rPr>
                <w:del w:id="319" w:author="Hill, Tristan" w:date="2022-02-21T18:24:00Z"/>
                <w:rFonts w:ascii="Times New Roman" w:eastAsia="Times New Roman" w:hAnsi="Times New Roman" w:cs="Times New Roman"/>
              </w:rPr>
            </w:pPr>
          </w:p>
        </w:tc>
        <w:tc>
          <w:tcPr>
            <w:tcW w:w="990" w:type="dxa"/>
          </w:tcPr>
          <w:p w14:paraId="4DB0188B" w14:textId="2E1B4E62" w:rsidR="009F4F0B" w:rsidDel="00FA31F6" w:rsidRDefault="009F4F0B" w:rsidP="009F4F0B">
            <w:pPr>
              <w:rPr>
                <w:del w:id="320" w:author="Hill, Tristan" w:date="2022-02-21T18:24:00Z"/>
                <w:rFonts w:ascii="Times New Roman" w:eastAsia="Times New Roman" w:hAnsi="Times New Roman" w:cs="Times New Roman"/>
              </w:rPr>
            </w:pPr>
          </w:p>
        </w:tc>
      </w:tr>
    </w:tbl>
    <w:p w14:paraId="5FB19C93" w14:textId="77777777" w:rsidR="001E0779" w:rsidRDefault="001E0779" w:rsidP="0011288D"/>
    <w:p w14:paraId="3BD0A91E" w14:textId="77777777" w:rsidR="001E0779" w:rsidRDefault="001E0779" w:rsidP="0011288D"/>
    <w:p w14:paraId="4EF4A516" w14:textId="77777777" w:rsidR="001E0088" w:rsidRDefault="0011288D" w:rsidP="0011288D">
      <w:r>
        <w:t>Example Application A</w:t>
      </w:r>
    </w:p>
    <w:p w14:paraId="1A6E17E2" w14:textId="77777777" w:rsidR="0011288D" w:rsidRPr="0011288D" w:rsidRDefault="0011288D" w:rsidP="0011288D">
      <w:pPr>
        <w:rPr>
          <w:rFonts w:ascii="Segoe UI" w:hAnsi="Segoe UI" w:cs="Segoe UI"/>
          <w:sz w:val="21"/>
          <w:szCs w:val="21"/>
        </w:rPr>
      </w:pPr>
    </w:p>
    <w:tbl>
      <w:tblPr>
        <w:tblStyle w:val="TableGrid"/>
        <w:tblpPr w:leftFromText="180" w:rightFromText="180" w:vertAnchor="text" w:horzAnchor="margin" w:tblpY="29"/>
        <w:tblW w:w="0" w:type="auto"/>
        <w:tblLook w:val="04A0" w:firstRow="1" w:lastRow="0" w:firstColumn="1" w:lastColumn="0" w:noHBand="0" w:noVBand="1"/>
      </w:tblPr>
      <w:tblGrid>
        <w:gridCol w:w="1421"/>
        <w:gridCol w:w="1025"/>
        <w:gridCol w:w="986"/>
        <w:gridCol w:w="996"/>
      </w:tblGrid>
      <w:tr w:rsidR="001E0779" w:rsidDel="00FA31F6" w14:paraId="3D692CE3" w14:textId="5E93457C" w:rsidTr="001E0779">
        <w:trPr>
          <w:del w:id="321" w:author="Hill, Tristan" w:date="2022-02-21T18:25:00Z"/>
        </w:trPr>
        <w:tc>
          <w:tcPr>
            <w:tcW w:w="1421" w:type="dxa"/>
          </w:tcPr>
          <w:p w14:paraId="0C96F93E" w14:textId="1A873A92" w:rsidR="001E0779" w:rsidDel="00FA31F6" w:rsidRDefault="001E0779" w:rsidP="001E0779">
            <w:pPr>
              <w:rPr>
                <w:del w:id="322" w:author="Hill, Tristan" w:date="2022-02-21T18:25:00Z"/>
                <w:rFonts w:ascii="Times New Roman" w:eastAsia="Times New Roman" w:hAnsi="Times New Roman" w:cs="Times New Roman"/>
              </w:rPr>
            </w:pPr>
          </w:p>
        </w:tc>
        <w:tc>
          <w:tcPr>
            <w:tcW w:w="1025" w:type="dxa"/>
          </w:tcPr>
          <w:p w14:paraId="16E48596" w14:textId="50DEA40B" w:rsidR="001E0779" w:rsidDel="00FA31F6" w:rsidRDefault="001E0779" w:rsidP="001E0779">
            <w:pPr>
              <w:rPr>
                <w:del w:id="323" w:author="Hill, Tristan" w:date="2022-02-21T18:25:00Z"/>
                <w:rFonts w:ascii="Times New Roman" w:eastAsia="Times New Roman" w:hAnsi="Times New Roman" w:cs="Times New Roman"/>
              </w:rPr>
            </w:pPr>
            <w:del w:id="324" w:author="Hill, Tristan" w:date="2022-02-21T18:24:00Z">
              <w:r w:rsidDel="00FA31F6">
                <w:rPr>
                  <w:rFonts w:ascii="Times New Roman" w:eastAsia="Times New Roman" w:hAnsi="Times New Roman" w:cs="Times New Roman"/>
                </w:rPr>
                <w:delText>X (m)</w:delText>
              </w:r>
            </w:del>
          </w:p>
        </w:tc>
        <w:tc>
          <w:tcPr>
            <w:tcW w:w="986" w:type="dxa"/>
          </w:tcPr>
          <w:p w14:paraId="57E57899" w14:textId="08480BE5" w:rsidR="001E0779" w:rsidDel="00FA31F6" w:rsidRDefault="001E0779" w:rsidP="001E0779">
            <w:pPr>
              <w:rPr>
                <w:del w:id="325" w:author="Hill, Tristan" w:date="2022-02-21T18:25:00Z"/>
                <w:rFonts w:ascii="Times New Roman" w:eastAsia="Times New Roman" w:hAnsi="Times New Roman" w:cs="Times New Roman"/>
              </w:rPr>
            </w:pPr>
            <w:del w:id="326" w:author="Hill, Tristan" w:date="2022-02-21T18:24:00Z">
              <w:r w:rsidDel="00FA31F6">
                <w:rPr>
                  <w:rFonts w:ascii="Times New Roman" w:eastAsia="Times New Roman" w:hAnsi="Times New Roman" w:cs="Times New Roman"/>
                </w:rPr>
                <w:delText>Y (m)</w:delText>
              </w:r>
            </w:del>
          </w:p>
        </w:tc>
        <w:tc>
          <w:tcPr>
            <w:tcW w:w="996" w:type="dxa"/>
          </w:tcPr>
          <w:p w14:paraId="19506CC3" w14:textId="4EFD181F" w:rsidR="001E0779" w:rsidDel="00FA31F6" w:rsidRDefault="001E0779" w:rsidP="001E0779">
            <w:pPr>
              <w:rPr>
                <w:del w:id="327" w:author="Hill, Tristan" w:date="2022-02-21T18:25:00Z"/>
                <w:rFonts w:ascii="Times New Roman" w:eastAsia="Times New Roman" w:hAnsi="Times New Roman" w:cs="Times New Roman"/>
              </w:rPr>
            </w:pPr>
            <w:del w:id="328" w:author="Hill, Tristan" w:date="2022-02-21T18:24:00Z">
              <w:r w:rsidDel="00FA31F6">
                <w:rPr>
                  <w:rFonts w:ascii="Times New Roman" w:eastAsia="Times New Roman" w:hAnsi="Times New Roman" w:cs="Times New Roman"/>
                </w:rPr>
                <w:delText>Z (m)</w:delText>
              </w:r>
            </w:del>
          </w:p>
        </w:tc>
      </w:tr>
      <w:tr w:rsidR="001E0779" w:rsidDel="00FA31F6" w14:paraId="6DE09D30" w14:textId="627B3E1C" w:rsidTr="001E0779">
        <w:trPr>
          <w:del w:id="329" w:author="Hill, Tristan" w:date="2022-02-21T18:25:00Z"/>
        </w:trPr>
        <w:tc>
          <w:tcPr>
            <w:tcW w:w="1421" w:type="dxa"/>
          </w:tcPr>
          <w:p w14:paraId="06EBD536" w14:textId="52DD9949" w:rsidR="001E0779" w:rsidDel="00FA31F6" w:rsidRDefault="001E0779" w:rsidP="001E0779">
            <w:pPr>
              <w:rPr>
                <w:del w:id="330" w:author="Hill, Tristan" w:date="2022-02-21T18:25:00Z"/>
                <w:rFonts w:ascii="Times New Roman" w:eastAsia="Times New Roman" w:hAnsi="Times New Roman" w:cs="Times New Roman"/>
              </w:rPr>
            </w:pPr>
            <w:del w:id="331" w:author="Hill, Tristan" w:date="2022-02-21T18:24:00Z">
              <w:r w:rsidDel="00FA31F6">
                <w:rPr>
                  <w:rFonts w:ascii="Times New Roman" w:eastAsia="Times New Roman" w:hAnsi="Times New Roman" w:cs="Times New Roman"/>
                </w:rPr>
                <w:delText>Expected Translation</w:delText>
              </w:r>
            </w:del>
          </w:p>
        </w:tc>
        <w:tc>
          <w:tcPr>
            <w:tcW w:w="1025" w:type="dxa"/>
          </w:tcPr>
          <w:p w14:paraId="205F3CCE" w14:textId="37BC1363" w:rsidR="001E0779" w:rsidRPr="005C1190" w:rsidDel="00FA31F6" w:rsidRDefault="001E0779" w:rsidP="001E0779">
            <w:pPr>
              <w:rPr>
                <w:del w:id="332" w:author="Hill, Tristan" w:date="2022-02-21T18:24:00Z"/>
                <w:rFonts w:ascii="Segoe UI" w:eastAsia="Times New Roman" w:hAnsi="Segoe UI" w:cs="Segoe UI"/>
                <w:sz w:val="21"/>
                <w:szCs w:val="21"/>
              </w:rPr>
            </w:pPr>
            <w:del w:id="333" w:author="Hill, Tristan" w:date="2022-02-21T18:24:00Z">
              <w:r w:rsidRPr="005C1190" w:rsidDel="00FA31F6">
                <w:rPr>
                  <w:rFonts w:ascii="Segoe UI" w:eastAsia="Times New Roman" w:hAnsi="Segoe UI" w:cs="Segoe UI"/>
                  <w:sz w:val="21"/>
                  <w:szCs w:val="21"/>
                </w:rPr>
                <w:delText>0.1016</w:delText>
              </w:r>
              <w:r w:rsidDel="00FA31F6">
                <w:rPr>
                  <w:rFonts w:ascii="Segoe UI" w:eastAsia="Times New Roman" w:hAnsi="Segoe UI" w:cs="Segoe UI"/>
                  <w:sz w:val="21"/>
                  <w:szCs w:val="21"/>
                </w:rPr>
                <w:delText>0</w:delText>
              </w:r>
            </w:del>
          </w:p>
          <w:p w14:paraId="00AC698E" w14:textId="1A4E6D4C" w:rsidR="001E0779" w:rsidDel="00FA31F6" w:rsidRDefault="001E0779" w:rsidP="001E0779">
            <w:pPr>
              <w:rPr>
                <w:del w:id="334" w:author="Hill, Tristan" w:date="2022-02-21T18:25:00Z"/>
                <w:rFonts w:ascii="Times New Roman" w:eastAsia="Times New Roman" w:hAnsi="Times New Roman" w:cs="Times New Roman"/>
              </w:rPr>
            </w:pPr>
          </w:p>
        </w:tc>
        <w:tc>
          <w:tcPr>
            <w:tcW w:w="986" w:type="dxa"/>
          </w:tcPr>
          <w:p w14:paraId="715A2155" w14:textId="4DC3C60A" w:rsidR="001E0779" w:rsidDel="00FA31F6" w:rsidRDefault="001E0779" w:rsidP="001E0779">
            <w:pPr>
              <w:rPr>
                <w:del w:id="335" w:author="Hill, Tristan" w:date="2022-02-21T18:25:00Z"/>
                <w:rFonts w:ascii="Times New Roman" w:eastAsia="Times New Roman" w:hAnsi="Times New Roman" w:cs="Times New Roman"/>
              </w:rPr>
            </w:pPr>
            <w:del w:id="336" w:author="Hill, Tristan" w:date="2022-02-21T18:24:00Z">
              <w:r w:rsidDel="00FA31F6">
                <w:rPr>
                  <w:rFonts w:ascii="Segoe UI" w:eastAsia="Times New Roman" w:hAnsi="Segoe UI" w:cs="Segoe UI"/>
                  <w:sz w:val="21"/>
                  <w:szCs w:val="21"/>
                </w:rPr>
                <w:delText>-</w:delText>
              </w:r>
              <w:r w:rsidRPr="005C1190" w:rsidDel="00FA31F6">
                <w:rPr>
                  <w:rFonts w:ascii="Segoe UI" w:eastAsia="Times New Roman" w:hAnsi="Segoe UI" w:cs="Segoe UI"/>
                  <w:sz w:val="21"/>
                  <w:szCs w:val="21"/>
                </w:rPr>
                <w:delText>0.6096</w:delText>
              </w:r>
              <w:r w:rsidDel="00FA31F6">
                <w:rPr>
                  <w:rFonts w:ascii="Segoe UI" w:eastAsia="Times New Roman" w:hAnsi="Segoe UI" w:cs="Segoe UI"/>
                  <w:sz w:val="21"/>
                  <w:szCs w:val="21"/>
                </w:rPr>
                <w:delText>0</w:delText>
              </w:r>
            </w:del>
          </w:p>
        </w:tc>
        <w:tc>
          <w:tcPr>
            <w:tcW w:w="996" w:type="dxa"/>
          </w:tcPr>
          <w:p w14:paraId="29BDB54A" w14:textId="6A9147C5" w:rsidR="001E0779" w:rsidDel="00FA31F6" w:rsidRDefault="001E0779" w:rsidP="001E0779">
            <w:pPr>
              <w:rPr>
                <w:del w:id="337" w:author="Hill, Tristan" w:date="2022-02-21T18:25:00Z"/>
                <w:rFonts w:ascii="Times New Roman" w:eastAsia="Times New Roman" w:hAnsi="Times New Roman" w:cs="Times New Roman"/>
              </w:rPr>
            </w:pPr>
            <w:del w:id="338" w:author="Hill, Tristan" w:date="2022-02-21T18:24:00Z">
              <w:r w:rsidRPr="005C1190" w:rsidDel="00FA31F6">
                <w:rPr>
                  <w:rFonts w:ascii="Segoe UI" w:eastAsia="Times New Roman" w:hAnsi="Segoe UI" w:cs="Segoe UI"/>
                  <w:sz w:val="21"/>
                  <w:szCs w:val="21"/>
                </w:rPr>
                <w:delText>0.0254</w:delText>
              </w:r>
              <w:r w:rsidDel="00FA31F6">
                <w:rPr>
                  <w:rFonts w:ascii="Segoe UI" w:eastAsia="Times New Roman" w:hAnsi="Segoe UI" w:cs="Segoe UI"/>
                  <w:sz w:val="21"/>
                  <w:szCs w:val="21"/>
                </w:rPr>
                <w:delText>0</w:delText>
              </w:r>
            </w:del>
          </w:p>
        </w:tc>
      </w:tr>
      <w:tr w:rsidR="001E0779" w:rsidDel="00FA31F6" w14:paraId="7C1208FD" w14:textId="184553AF" w:rsidTr="001E0779">
        <w:trPr>
          <w:del w:id="339" w:author="Hill, Tristan" w:date="2022-02-21T18:25:00Z"/>
        </w:trPr>
        <w:tc>
          <w:tcPr>
            <w:tcW w:w="1421" w:type="dxa"/>
          </w:tcPr>
          <w:p w14:paraId="5CFB3B50" w14:textId="2D0AA771" w:rsidR="001E0779" w:rsidDel="00FA31F6" w:rsidRDefault="001E0779" w:rsidP="001E0779">
            <w:pPr>
              <w:rPr>
                <w:del w:id="340" w:author="Hill, Tristan" w:date="2022-02-21T18:25:00Z"/>
                <w:rFonts w:ascii="Times New Roman" w:eastAsia="Times New Roman" w:hAnsi="Times New Roman" w:cs="Times New Roman"/>
              </w:rPr>
            </w:pPr>
            <w:del w:id="341" w:author="Hill, Tristan" w:date="2022-02-21T18:24:00Z">
              <w:r w:rsidDel="00FA31F6">
                <w:rPr>
                  <w:rFonts w:ascii="Times New Roman" w:eastAsia="Times New Roman" w:hAnsi="Times New Roman" w:cs="Times New Roman"/>
                </w:rPr>
                <w:delText>Measured Translation</w:delText>
              </w:r>
            </w:del>
          </w:p>
        </w:tc>
        <w:tc>
          <w:tcPr>
            <w:tcW w:w="1025" w:type="dxa"/>
          </w:tcPr>
          <w:p w14:paraId="2D1F5616" w14:textId="0CC669C7" w:rsidR="001E0779" w:rsidDel="00FA31F6" w:rsidRDefault="001E0779" w:rsidP="001E0779">
            <w:pPr>
              <w:rPr>
                <w:del w:id="342" w:author="Hill, Tristan" w:date="2022-02-21T18:25:00Z"/>
                <w:rFonts w:ascii="Times New Roman" w:eastAsia="Times New Roman" w:hAnsi="Times New Roman" w:cs="Times New Roman"/>
              </w:rPr>
            </w:pPr>
            <w:del w:id="343" w:author="Hill, Tristan" w:date="2022-02-21T18:24:00Z">
              <w:r w:rsidRPr="005C1190" w:rsidDel="00FA31F6">
                <w:rPr>
                  <w:rFonts w:ascii="Segoe UI" w:eastAsia="Times New Roman" w:hAnsi="Segoe UI" w:cs="Segoe UI"/>
                  <w:sz w:val="21"/>
                  <w:szCs w:val="21"/>
                </w:rPr>
                <w:delText>0.108</w:delText>
              </w:r>
              <w:r w:rsidDel="00FA31F6">
                <w:rPr>
                  <w:rFonts w:ascii="Segoe UI" w:eastAsia="Times New Roman" w:hAnsi="Segoe UI" w:cs="Segoe UI"/>
                  <w:sz w:val="21"/>
                  <w:szCs w:val="21"/>
                </w:rPr>
                <w:delText>40</w:delText>
              </w:r>
            </w:del>
          </w:p>
        </w:tc>
        <w:tc>
          <w:tcPr>
            <w:tcW w:w="986" w:type="dxa"/>
          </w:tcPr>
          <w:p w14:paraId="263664A8" w14:textId="32D4B4F6" w:rsidR="001E0779" w:rsidDel="00FA31F6" w:rsidRDefault="001E0779" w:rsidP="001E0779">
            <w:pPr>
              <w:rPr>
                <w:del w:id="344" w:author="Hill, Tristan" w:date="2022-02-21T18:25:00Z"/>
                <w:rFonts w:ascii="Times New Roman" w:eastAsia="Times New Roman" w:hAnsi="Times New Roman" w:cs="Times New Roman"/>
              </w:rPr>
            </w:pPr>
            <w:del w:id="345" w:author="Hill, Tristan" w:date="2022-02-21T18:24:00Z">
              <w:r w:rsidRPr="005C1190" w:rsidDel="00FA31F6">
                <w:rPr>
                  <w:rFonts w:ascii="Segoe UI" w:eastAsia="Times New Roman" w:hAnsi="Segoe UI" w:cs="Segoe UI"/>
                  <w:sz w:val="21"/>
                  <w:szCs w:val="21"/>
                </w:rPr>
                <w:delText>-0.61096</w:delText>
              </w:r>
            </w:del>
          </w:p>
        </w:tc>
        <w:tc>
          <w:tcPr>
            <w:tcW w:w="996" w:type="dxa"/>
          </w:tcPr>
          <w:p w14:paraId="0FC052A2" w14:textId="53FD18CB" w:rsidR="001E0779" w:rsidRPr="005C1190" w:rsidDel="00FA31F6" w:rsidRDefault="001E0779" w:rsidP="001E0779">
            <w:pPr>
              <w:rPr>
                <w:del w:id="346" w:author="Hill, Tristan" w:date="2022-02-21T18:24:00Z"/>
                <w:rFonts w:ascii="Segoe UI" w:eastAsia="Times New Roman" w:hAnsi="Segoe UI" w:cs="Segoe UI"/>
                <w:sz w:val="21"/>
                <w:szCs w:val="21"/>
              </w:rPr>
            </w:pPr>
            <w:del w:id="347" w:author="Hill, Tristan" w:date="2022-02-21T18:24:00Z">
              <w:r w:rsidRPr="005C1190" w:rsidDel="00FA31F6">
                <w:rPr>
                  <w:rFonts w:ascii="Segoe UI" w:eastAsia="Times New Roman" w:hAnsi="Segoe UI" w:cs="Segoe UI"/>
                  <w:sz w:val="21"/>
                  <w:szCs w:val="21"/>
                </w:rPr>
                <w:delText>0.0203</w:delText>
              </w:r>
              <w:r w:rsidDel="00FA31F6">
                <w:rPr>
                  <w:rFonts w:ascii="Segoe UI" w:eastAsia="Times New Roman" w:hAnsi="Segoe UI" w:cs="Segoe UI"/>
                  <w:sz w:val="21"/>
                  <w:szCs w:val="21"/>
                </w:rPr>
                <w:delText>4</w:delText>
              </w:r>
            </w:del>
          </w:p>
          <w:p w14:paraId="602EBCE8" w14:textId="252F07A7" w:rsidR="001E0779" w:rsidDel="00FA31F6" w:rsidRDefault="001E0779" w:rsidP="001E0779">
            <w:pPr>
              <w:rPr>
                <w:del w:id="348" w:author="Hill, Tristan" w:date="2022-02-21T18:25:00Z"/>
                <w:rFonts w:ascii="Times New Roman" w:eastAsia="Times New Roman" w:hAnsi="Times New Roman" w:cs="Times New Roman"/>
              </w:rPr>
            </w:pPr>
          </w:p>
        </w:tc>
      </w:tr>
      <w:tr w:rsidR="001E0779" w:rsidDel="00FA31F6" w14:paraId="6D1EC5A3" w14:textId="75E8D81B" w:rsidTr="001E0779">
        <w:trPr>
          <w:del w:id="349" w:author="Hill, Tristan" w:date="2022-02-21T18:25:00Z"/>
        </w:trPr>
        <w:tc>
          <w:tcPr>
            <w:tcW w:w="1421" w:type="dxa"/>
          </w:tcPr>
          <w:p w14:paraId="5AEFC3A6" w14:textId="36A81506" w:rsidR="001E0779" w:rsidDel="00FA31F6" w:rsidRDefault="001E0779" w:rsidP="001E0779">
            <w:pPr>
              <w:rPr>
                <w:del w:id="350" w:author="Hill, Tristan" w:date="2022-02-21T18:25:00Z"/>
                <w:rFonts w:ascii="Times New Roman" w:eastAsia="Times New Roman" w:hAnsi="Times New Roman" w:cs="Times New Roman"/>
              </w:rPr>
            </w:pPr>
            <w:del w:id="351" w:author="Hill, Tristan" w:date="2022-02-21T18:24:00Z">
              <w:r w:rsidDel="00FA31F6">
                <w:rPr>
                  <w:rFonts w:ascii="Times New Roman" w:eastAsia="Times New Roman" w:hAnsi="Times New Roman" w:cs="Times New Roman"/>
                </w:rPr>
                <w:delText xml:space="preserve">Difference </w:delText>
              </w:r>
            </w:del>
          </w:p>
        </w:tc>
        <w:tc>
          <w:tcPr>
            <w:tcW w:w="1025" w:type="dxa"/>
          </w:tcPr>
          <w:p w14:paraId="3B31AD51" w14:textId="693B66B6" w:rsidR="001E0779" w:rsidDel="00FA31F6" w:rsidRDefault="001E0779" w:rsidP="001E0779">
            <w:pPr>
              <w:rPr>
                <w:del w:id="352" w:author="Hill, Tristan" w:date="2022-02-21T18:25:00Z"/>
                <w:rFonts w:ascii="Times New Roman" w:eastAsia="Times New Roman" w:hAnsi="Times New Roman" w:cs="Times New Roman"/>
              </w:rPr>
            </w:pPr>
            <w:del w:id="353" w:author="Hill, Tristan" w:date="2022-02-21T18:24:00Z">
              <w:r w:rsidRPr="005C1190" w:rsidDel="00FA31F6">
                <w:rPr>
                  <w:rFonts w:ascii="Segoe UI" w:eastAsia="Times New Roman" w:hAnsi="Segoe UI" w:cs="Segoe UI"/>
                  <w:sz w:val="21"/>
                  <w:szCs w:val="21"/>
                </w:rPr>
                <w:delText>-0.006</w:delText>
              </w:r>
              <w:r w:rsidDel="00FA31F6">
                <w:rPr>
                  <w:rFonts w:ascii="Segoe UI" w:eastAsia="Times New Roman" w:hAnsi="Segoe UI" w:cs="Segoe UI"/>
                  <w:sz w:val="21"/>
                  <w:szCs w:val="21"/>
                </w:rPr>
                <w:delText>80</w:delText>
              </w:r>
            </w:del>
          </w:p>
        </w:tc>
        <w:tc>
          <w:tcPr>
            <w:tcW w:w="986" w:type="dxa"/>
          </w:tcPr>
          <w:p w14:paraId="7BD2D97C" w14:textId="26E044A9" w:rsidR="001E0779" w:rsidDel="00FA31F6" w:rsidRDefault="001E0779" w:rsidP="001E0779">
            <w:pPr>
              <w:rPr>
                <w:del w:id="354" w:author="Hill, Tristan" w:date="2022-02-21T18:25:00Z"/>
                <w:rFonts w:ascii="Times New Roman" w:eastAsia="Times New Roman" w:hAnsi="Times New Roman" w:cs="Times New Roman"/>
              </w:rPr>
            </w:pPr>
            <w:del w:id="355" w:author="Hill, Tristan" w:date="2022-02-21T18:24:00Z">
              <w:r w:rsidRPr="005C1190" w:rsidDel="00FA31F6">
                <w:rPr>
                  <w:rFonts w:ascii="Segoe UI" w:eastAsia="Times New Roman" w:hAnsi="Segoe UI" w:cs="Segoe UI"/>
                  <w:sz w:val="21"/>
                  <w:szCs w:val="21"/>
                </w:rPr>
                <w:delText>0.00136</w:delText>
              </w:r>
            </w:del>
          </w:p>
        </w:tc>
        <w:tc>
          <w:tcPr>
            <w:tcW w:w="996" w:type="dxa"/>
          </w:tcPr>
          <w:p w14:paraId="62EE5AD0" w14:textId="04B6DA7E" w:rsidR="001E0779" w:rsidDel="00FA31F6" w:rsidRDefault="001E0779" w:rsidP="001E0779">
            <w:pPr>
              <w:rPr>
                <w:del w:id="356" w:author="Hill, Tristan" w:date="2022-02-21T18:25:00Z"/>
                <w:rFonts w:ascii="Times New Roman" w:eastAsia="Times New Roman" w:hAnsi="Times New Roman" w:cs="Times New Roman"/>
              </w:rPr>
            </w:pPr>
            <w:del w:id="357" w:author="Hill, Tristan" w:date="2022-02-21T18:24:00Z">
              <w:r w:rsidRPr="00B979A4" w:rsidDel="00FA31F6">
                <w:rPr>
                  <w:rFonts w:ascii="Segoe UI" w:eastAsia="Times New Roman" w:hAnsi="Segoe UI" w:cs="Segoe UI"/>
                  <w:sz w:val="21"/>
                  <w:szCs w:val="21"/>
                </w:rPr>
                <w:delText>0.00506</w:delText>
              </w:r>
            </w:del>
          </w:p>
        </w:tc>
      </w:tr>
    </w:tbl>
    <w:p w14:paraId="5090E384" w14:textId="77777777" w:rsidR="001E0088" w:rsidRDefault="001E0088" w:rsidP="001E0088">
      <w:pPr>
        <w:pStyle w:val="BodyTextIndent"/>
        <w:rPr>
          <w:kern w:val="0"/>
        </w:rPr>
      </w:pPr>
    </w:p>
    <w:p w14:paraId="61752EF8" w14:textId="77777777" w:rsidR="001E0088" w:rsidRDefault="001E0088" w:rsidP="001E0088">
      <w:pPr>
        <w:pStyle w:val="BodyTextIndent"/>
        <w:rPr>
          <w:kern w:val="0"/>
        </w:rPr>
      </w:pPr>
    </w:p>
    <w:p w14:paraId="6797CF23" w14:textId="77777777" w:rsidR="001E0088" w:rsidRDefault="001E0088" w:rsidP="001E0088">
      <w:pPr>
        <w:pStyle w:val="BodyTextIndent"/>
        <w:rPr>
          <w:kern w:val="0"/>
        </w:rPr>
      </w:pPr>
    </w:p>
    <w:p w14:paraId="45F252E6" w14:textId="77777777" w:rsidR="001E0088" w:rsidRDefault="001E0088" w:rsidP="001E0088">
      <w:pPr>
        <w:pStyle w:val="BodyTextIndent"/>
        <w:rPr>
          <w:kern w:val="0"/>
        </w:rPr>
      </w:pPr>
    </w:p>
    <w:p w14:paraId="7C630B95" w14:textId="77777777" w:rsidR="001E0088" w:rsidRDefault="001E0088" w:rsidP="001E0088">
      <w:pPr>
        <w:pStyle w:val="BodyTextIndent"/>
        <w:rPr>
          <w:kern w:val="0"/>
        </w:rPr>
      </w:pPr>
    </w:p>
    <w:p w14:paraId="7EC03EA6" w14:textId="77777777" w:rsidR="001E0088" w:rsidRDefault="001E0088" w:rsidP="001E0088">
      <w:pPr>
        <w:pStyle w:val="BodyTextIndent"/>
        <w:rPr>
          <w:kern w:val="0"/>
        </w:rPr>
      </w:pPr>
    </w:p>
    <w:p w14:paraId="30305952" w14:textId="77777777" w:rsidR="001E0088" w:rsidRDefault="001E0088" w:rsidP="001E0088">
      <w:pPr>
        <w:pStyle w:val="BodyTextIndent"/>
        <w:rPr>
          <w:kern w:val="0"/>
        </w:rPr>
      </w:pPr>
    </w:p>
    <w:p w14:paraId="49DF71BC" w14:textId="77777777" w:rsidR="001E0088" w:rsidRDefault="001E0088" w:rsidP="001E0088">
      <w:pPr>
        <w:pStyle w:val="BodyTextIndent"/>
        <w:rPr>
          <w:kern w:val="0"/>
        </w:rPr>
      </w:pPr>
    </w:p>
    <w:tbl>
      <w:tblPr>
        <w:tblStyle w:val="TableGrid"/>
        <w:tblpPr w:leftFromText="180" w:rightFromText="180" w:vertAnchor="text" w:horzAnchor="margin" w:tblpY="170"/>
        <w:tblW w:w="0" w:type="auto"/>
        <w:tblLook w:val="04A0" w:firstRow="1" w:lastRow="0" w:firstColumn="1" w:lastColumn="0" w:noHBand="0" w:noVBand="1"/>
      </w:tblPr>
      <w:tblGrid>
        <w:gridCol w:w="1280"/>
        <w:gridCol w:w="952"/>
        <w:gridCol w:w="966"/>
        <w:gridCol w:w="1315"/>
      </w:tblGrid>
      <w:tr w:rsidR="0011288D" w:rsidDel="00FA31F6" w14:paraId="3782D2AA" w14:textId="2B72F178" w:rsidTr="0011288D">
        <w:trPr>
          <w:del w:id="358" w:author="Hill, Tristan" w:date="2022-02-21T18:25:00Z"/>
        </w:trPr>
        <w:tc>
          <w:tcPr>
            <w:tcW w:w="1280" w:type="dxa"/>
          </w:tcPr>
          <w:p w14:paraId="1C1B1610" w14:textId="73A602C2" w:rsidR="0011288D" w:rsidDel="00FA31F6" w:rsidRDefault="0011288D" w:rsidP="0011288D">
            <w:pPr>
              <w:rPr>
                <w:del w:id="359" w:author="Hill, Tristan" w:date="2022-02-21T18:25:00Z"/>
                <w:rFonts w:ascii="Times New Roman" w:eastAsia="Times New Roman" w:hAnsi="Times New Roman" w:cs="Times New Roman"/>
              </w:rPr>
            </w:pPr>
          </w:p>
        </w:tc>
        <w:tc>
          <w:tcPr>
            <w:tcW w:w="952" w:type="dxa"/>
          </w:tcPr>
          <w:p w14:paraId="562A1258" w14:textId="0EF36EBE" w:rsidR="0011288D" w:rsidDel="00FA31F6" w:rsidRDefault="0011288D" w:rsidP="0011288D">
            <w:pPr>
              <w:rPr>
                <w:del w:id="360" w:author="Hill, Tristan" w:date="2022-02-21T18:25:00Z"/>
                <w:rFonts w:ascii="Times New Roman" w:eastAsia="Times New Roman" w:hAnsi="Times New Roman" w:cs="Times New Roman"/>
              </w:rPr>
            </w:pPr>
            <w:del w:id="361" w:author="Hill, Tristan" w:date="2022-02-21T18:25:00Z">
              <w:r w:rsidDel="00FA31F6">
                <w:rPr>
                  <w:rFonts w:ascii="Times New Roman" w:eastAsia="Times New Roman" w:hAnsi="Times New Roman" w:cs="Times New Roman"/>
                </w:rPr>
                <w:delText>Roll (rad)</w:delText>
              </w:r>
            </w:del>
          </w:p>
        </w:tc>
        <w:tc>
          <w:tcPr>
            <w:tcW w:w="966" w:type="dxa"/>
          </w:tcPr>
          <w:p w14:paraId="270E8C18" w14:textId="1E16AD1D" w:rsidR="0011288D" w:rsidDel="00FA31F6" w:rsidRDefault="0011288D" w:rsidP="0011288D">
            <w:pPr>
              <w:rPr>
                <w:del w:id="362" w:author="Hill, Tristan" w:date="2022-02-21T18:25:00Z"/>
                <w:rFonts w:ascii="Times New Roman" w:eastAsia="Times New Roman" w:hAnsi="Times New Roman" w:cs="Times New Roman"/>
              </w:rPr>
            </w:pPr>
            <w:del w:id="363" w:author="Hill, Tristan" w:date="2022-02-21T18:25:00Z">
              <w:r w:rsidDel="00FA31F6">
                <w:rPr>
                  <w:rFonts w:ascii="Times New Roman" w:eastAsia="Times New Roman" w:hAnsi="Times New Roman" w:cs="Times New Roman"/>
                </w:rPr>
                <w:delText>Pitch (rad)</w:delText>
              </w:r>
            </w:del>
          </w:p>
        </w:tc>
        <w:tc>
          <w:tcPr>
            <w:tcW w:w="1315" w:type="dxa"/>
          </w:tcPr>
          <w:p w14:paraId="74212B30" w14:textId="69598C94" w:rsidR="0011288D" w:rsidDel="00FA31F6" w:rsidRDefault="0011288D" w:rsidP="0011288D">
            <w:pPr>
              <w:rPr>
                <w:del w:id="364" w:author="Hill, Tristan" w:date="2022-02-21T18:25:00Z"/>
                <w:rFonts w:ascii="Times New Roman" w:eastAsia="Times New Roman" w:hAnsi="Times New Roman" w:cs="Times New Roman"/>
              </w:rPr>
            </w:pPr>
            <w:del w:id="365" w:author="Hill, Tristan" w:date="2022-02-21T18:25:00Z">
              <w:r w:rsidDel="00FA31F6">
                <w:rPr>
                  <w:rFonts w:ascii="Times New Roman" w:eastAsia="Times New Roman" w:hAnsi="Times New Roman" w:cs="Times New Roman"/>
                </w:rPr>
                <w:delText>Yaw (rad)</w:delText>
              </w:r>
            </w:del>
          </w:p>
        </w:tc>
      </w:tr>
      <w:tr w:rsidR="0011288D" w:rsidDel="00FA31F6" w14:paraId="763529FD" w14:textId="7B47A37D" w:rsidTr="0011288D">
        <w:trPr>
          <w:del w:id="366" w:author="Hill, Tristan" w:date="2022-02-21T18:25:00Z"/>
        </w:trPr>
        <w:tc>
          <w:tcPr>
            <w:tcW w:w="1280" w:type="dxa"/>
          </w:tcPr>
          <w:p w14:paraId="30D891E9" w14:textId="4D9A3658" w:rsidR="0011288D" w:rsidDel="00FA31F6" w:rsidRDefault="0011288D" w:rsidP="0011288D">
            <w:pPr>
              <w:rPr>
                <w:del w:id="367" w:author="Hill, Tristan" w:date="2022-02-21T18:25:00Z"/>
                <w:rFonts w:ascii="Times New Roman" w:eastAsia="Times New Roman" w:hAnsi="Times New Roman" w:cs="Times New Roman"/>
              </w:rPr>
            </w:pPr>
            <w:del w:id="368" w:author="Hill, Tristan" w:date="2022-02-21T18:25:00Z">
              <w:r w:rsidDel="00FA31F6">
                <w:rPr>
                  <w:rFonts w:ascii="Times New Roman" w:eastAsia="Times New Roman" w:hAnsi="Times New Roman" w:cs="Times New Roman"/>
                </w:rPr>
                <w:delText>Expected Rotation</w:delText>
              </w:r>
            </w:del>
          </w:p>
        </w:tc>
        <w:tc>
          <w:tcPr>
            <w:tcW w:w="952" w:type="dxa"/>
          </w:tcPr>
          <w:p w14:paraId="7F625C6D" w14:textId="65D4E03F" w:rsidR="0011288D" w:rsidDel="00FA31F6" w:rsidRDefault="0011288D" w:rsidP="0011288D">
            <w:pPr>
              <w:rPr>
                <w:del w:id="369" w:author="Hill, Tristan" w:date="2022-02-21T18:25:00Z"/>
                <w:rFonts w:ascii="Times New Roman" w:eastAsia="Times New Roman" w:hAnsi="Times New Roman" w:cs="Times New Roman"/>
              </w:rPr>
            </w:pPr>
            <w:del w:id="370" w:author="Hill, Tristan" w:date="2022-02-21T18:25:00Z">
              <w:r w:rsidDel="00FA31F6">
                <w:rPr>
                  <w:rFonts w:ascii="Times New Roman" w:eastAsia="Times New Roman" w:hAnsi="Times New Roman" w:cs="Times New Roman"/>
                </w:rPr>
                <w:delText>0.0</w:delText>
              </w:r>
            </w:del>
          </w:p>
        </w:tc>
        <w:tc>
          <w:tcPr>
            <w:tcW w:w="966" w:type="dxa"/>
          </w:tcPr>
          <w:p w14:paraId="7B80B80E" w14:textId="7F17AF5C" w:rsidR="0011288D" w:rsidDel="00FA31F6" w:rsidRDefault="0011288D" w:rsidP="0011288D">
            <w:pPr>
              <w:rPr>
                <w:del w:id="371" w:author="Hill, Tristan" w:date="2022-02-21T18:25:00Z"/>
                <w:rFonts w:ascii="Times New Roman" w:eastAsia="Times New Roman" w:hAnsi="Times New Roman" w:cs="Times New Roman"/>
              </w:rPr>
            </w:pPr>
            <w:del w:id="372" w:author="Hill, Tristan" w:date="2022-02-21T18:25:00Z">
              <w:r w:rsidDel="00FA31F6">
                <w:rPr>
                  <w:rFonts w:ascii="Times New Roman" w:eastAsia="Times New Roman" w:hAnsi="Times New Roman" w:cs="Times New Roman"/>
                </w:rPr>
                <w:delText>0.0</w:delText>
              </w:r>
            </w:del>
          </w:p>
        </w:tc>
        <w:tc>
          <w:tcPr>
            <w:tcW w:w="1315" w:type="dxa"/>
          </w:tcPr>
          <w:p w14:paraId="1421F809" w14:textId="43284764" w:rsidR="0011288D" w:rsidDel="00FA31F6" w:rsidRDefault="0011288D" w:rsidP="0011288D">
            <w:pPr>
              <w:rPr>
                <w:del w:id="373" w:author="Hill, Tristan" w:date="2022-02-21T18:25:00Z"/>
                <w:rFonts w:ascii="Times New Roman" w:eastAsia="Times New Roman" w:hAnsi="Times New Roman" w:cs="Times New Roman"/>
              </w:rPr>
            </w:pPr>
            <w:del w:id="374" w:author="Hill, Tristan" w:date="2022-02-21T18:25:00Z">
              <w:r w:rsidDel="00FA31F6">
                <w:rPr>
                  <w:rFonts w:ascii="Times New Roman" w:eastAsia="Times New Roman" w:hAnsi="Times New Roman" w:cs="Times New Roman"/>
                </w:rPr>
                <w:delText>0.785</w:delText>
              </w:r>
            </w:del>
          </w:p>
        </w:tc>
      </w:tr>
      <w:tr w:rsidR="0011288D" w:rsidDel="00FA31F6" w14:paraId="0699F32D" w14:textId="0990583F" w:rsidTr="0011288D">
        <w:trPr>
          <w:del w:id="375" w:author="Hill, Tristan" w:date="2022-02-21T18:25:00Z"/>
        </w:trPr>
        <w:tc>
          <w:tcPr>
            <w:tcW w:w="1280" w:type="dxa"/>
          </w:tcPr>
          <w:p w14:paraId="7098BC01" w14:textId="73AAA951" w:rsidR="0011288D" w:rsidDel="00FA31F6" w:rsidRDefault="0011288D" w:rsidP="0011288D">
            <w:pPr>
              <w:rPr>
                <w:del w:id="376" w:author="Hill, Tristan" w:date="2022-02-21T18:25:00Z"/>
                <w:rFonts w:ascii="Times New Roman" w:eastAsia="Times New Roman" w:hAnsi="Times New Roman" w:cs="Times New Roman"/>
              </w:rPr>
            </w:pPr>
            <w:del w:id="377" w:author="Hill, Tristan" w:date="2022-02-21T18:25:00Z">
              <w:r w:rsidDel="00FA31F6">
                <w:rPr>
                  <w:rFonts w:ascii="Times New Roman" w:eastAsia="Times New Roman" w:hAnsi="Times New Roman" w:cs="Times New Roman"/>
                </w:rPr>
                <w:delText>Measured Rotation</w:delText>
              </w:r>
            </w:del>
          </w:p>
        </w:tc>
        <w:tc>
          <w:tcPr>
            <w:tcW w:w="952" w:type="dxa"/>
          </w:tcPr>
          <w:p w14:paraId="2E715E30" w14:textId="5642B179" w:rsidR="0011288D" w:rsidDel="00FA31F6" w:rsidRDefault="0011288D" w:rsidP="0011288D">
            <w:pPr>
              <w:rPr>
                <w:del w:id="378" w:author="Hill, Tristan" w:date="2022-02-21T18:25:00Z"/>
                <w:rFonts w:ascii="Times New Roman" w:eastAsia="Times New Roman" w:hAnsi="Times New Roman" w:cs="Times New Roman"/>
              </w:rPr>
            </w:pPr>
            <w:del w:id="379" w:author="Hill, Tristan" w:date="2022-02-21T18:25:00Z">
              <w:r w:rsidDel="00FA31F6">
                <w:rPr>
                  <w:rFonts w:ascii="Segoe UI" w:eastAsia="Times New Roman" w:hAnsi="Segoe UI" w:cs="Segoe UI"/>
                  <w:sz w:val="21"/>
                  <w:szCs w:val="21"/>
                </w:rPr>
                <w:delText>-</w:delText>
              </w:r>
              <w:r w:rsidRPr="00B979A4" w:rsidDel="00FA31F6">
                <w:rPr>
                  <w:rFonts w:ascii="Segoe UI" w:eastAsia="Times New Roman" w:hAnsi="Segoe UI" w:cs="Segoe UI"/>
                  <w:sz w:val="21"/>
                  <w:szCs w:val="21"/>
                </w:rPr>
                <w:delText>0.0045</w:delText>
              </w:r>
              <w:r w:rsidDel="00FA31F6">
                <w:rPr>
                  <w:rFonts w:ascii="Segoe UI" w:eastAsia="Times New Roman" w:hAnsi="Segoe UI" w:cs="Segoe UI"/>
                  <w:sz w:val="21"/>
                  <w:szCs w:val="21"/>
                </w:rPr>
                <w:delText>7</w:delText>
              </w:r>
            </w:del>
          </w:p>
        </w:tc>
        <w:tc>
          <w:tcPr>
            <w:tcW w:w="966" w:type="dxa"/>
          </w:tcPr>
          <w:p w14:paraId="4E371999" w14:textId="7130D5B3" w:rsidR="0011288D" w:rsidDel="00FA31F6" w:rsidRDefault="0011288D" w:rsidP="0011288D">
            <w:pPr>
              <w:rPr>
                <w:del w:id="380" w:author="Hill, Tristan" w:date="2022-02-21T18:25:00Z"/>
                <w:rFonts w:ascii="Times New Roman" w:eastAsia="Times New Roman" w:hAnsi="Times New Roman" w:cs="Times New Roman"/>
              </w:rPr>
            </w:pPr>
            <w:del w:id="381" w:author="Hill, Tristan" w:date="2022-02-21T18:25:00Z">
              <w:r w:rsidRPr="00B979A4" w:rsidDel="00FA31F6">
                <w:rPr>
                  <w:rFonts w:ascii="Segoe UI" w:eastAsia="Times New Roman" w:hAnsi="Segoe UI" w:cs="Segoe UI"/>
                  <w:sz w:val="21"/>
                  <w:szCs w:val="21"/>
                </w:rPr>
                <w:delText>0.0218</w:delText>
              </w:r>
              <w:r w:rsidDel="00FA31F6">
                <w:rPr>
                  <w:rFonts w:ascii="Segoe UI" w:eastAsia="Times New Roman" w:hAnsi="Segoe UI" w:cs="Segoe UI"/>
                  <w:sz w:val="21"/>
                  <w:szCs w:val="21"/>
                </w:rPr>
                <w:delText>6</w:delText>
              </w:r>
            </w:del>
          </w:p>
        </w:tc>
        <w:tc>
          <w:tcPr>
            <w:tcW w:w="1315" w:type="dxa"/>
          </w:tcPr>
          <w:p w14:paraId="32DDEB55" w14:textId="3763C52E" w:rsidR="0011288D" w:rsidDel="00FA31F6" w:rsidRDefault="0011288D" w:rsidP="0011288D">
            <w:pPr>
              <w:rPr>
                <w:del w:id="382" w:author="Hill, Tristan" w:date="2022-02-21T18:25:00Z"/>
                <w:rFonts w:ascii="Times New Roman" w:eastAsia="Times New Roman" w:hAnsi="Times New Roman" w:cs="Times New Roman"/>
              </w:rPr>
            </w:pPr>
            <w:del w:id="383" w:author="Hill, Tristan" w:date="2022-02-21T18:25:00Z">
              <w:r w:rsidRPr="00B979A4" w:rsidDel="00FA31F6">
                <w:rPr>
                  <w:rFonts w:ascii="Segoe UI" w:eastAsia="Times New Roman" w:hAnsi="Segoe UI" w:cs="Segoe UI"/>
                  <w:sz w:val="21"/>
                  <w:szCs w:val="21"/>
                </w:rPr>
                <w:delText>0.79461</w:delText>
              </w:r>
            </w:del>
          </w:p>
        </w:tc>
      </w:tr>
      <w:tr w:rsidR="0011288D" w:rsidDel="00FA31F6" w14:paraId="27D86D59" w14:textId="39508DC7" w:rsidTr="0011288D">
        <w:trPr>
          <w:del w:id="384" w:author="Hill, Tristan" w:date="2022-02-21T18:25:00Z"/>
        </w:trPr>
        <w:tc>
          <w:tcPr>
            <w:tcW w:w="1280" w:type="dxa"/>
          </w:tcPr>
          <w:p w14:paraId="5B12A9E9" w14:textId="75F916E5" w:rsidR="0011288D" w:rsidDel="00FA31F6" w:rsidRDefault="0011288D" w:rsidP="0011288D">
            <w:pPr>
              <w:rPr>
                <w:del w:id="385" w:author="Hill, Tristan" w:date="2022-02-21T18:25:00Z"/>
                <w:rFonts w:ascii="Times New Roman" w:eastAsia="Times New Roman" w:hAnsi="Times New Roman" w:cs="Times New Roman"/>
              </w:rPr>
            </w:pPr>
            <w:del w:id="386" w:author="Hill, Tristan" w:date="2022-02-21T18:25:00Z">
              <w:r w:rsidDel="00FA31F6">
                <w:rPr>
                  <w:rFonts w:ascii="Times New Roman" w:eastAsia="Times New Roman" w:hAnsi="Times New Roman" w:cs="Times New Roman"/>
                </w:rPr>
                <w:delText>Difference</w:delText>
              </w:r>
            </w:del>
          </w:p>
        </w:tc>
        <w:tc>
          <w:tcPr>
            <w:tcW w:w="952" w:type="dxa"/>
          </w:tcPr>
          <w:p w14:paraId="760D420F" w14:textId="614823D8" w:rsidR="0011288D" w:rsidDel="00FA31F6" w:rsidRDefault="0011288D" w:rsidP="0011288D">
            <w:pPr>
              <w:rPr>
                <w:del w:id="387" w:author="Hill, Tristan" w:date="2022-02-21T18:25:00Z"/>
                <w:rFonts w:ascii="Times New Roman" w:eastAsia="Times New Roman" w:hAnsi="Times New Roman" w:cs="Times New Roman"/>
              </w:rPr>
            </w:pPr>
            <w:del w:id="388" w:author="Hill, Tristan" w:date="2022-02-21T18:25:00Z">
              <w:r w:rsidRPr="00B979A4" w:rsidDel="00FA31F6">
                <w:rPr>
                  <w:rFonts w:ascii="Segoe UI" w:eastAsia="Times New Roman" w:hAnsi="Segoe UI" w:cs="Segoe UI"/>
                  <w:sz w:val="21"/>
                  <w:szCs w:val="21"/>
                </w:rPr>
                <w:delText>0.0045</w:delText>
              </w:r>
              <w:r w:rsidDel="00FA31F6">
                <w:rPr>
                  <w:rFonts w:ascii="Segoe UI" w:eastAsia="Times New Roman" w:hAnsi="Segoe UI" w:cs="Segoe UI"/>
                  <w:sz w:val="21"/>
                  <w:szCs w:val="21"/>
                </w:rPr>
                <w:delText>7</w:delText>
              </w:r>
            </w:del>
          </w:p>
        </w:tc>
        <w:tc>
          <w:tcPr>
            <w:tcW w:w="966" w:type="dxa"/>
          </w:tcPr>
          <w:p w14:paraId="75AC214C" w14:textId="59A9F2E9" w:rsidR="0011288D" w:rsidDel="00FA31F6" w:rsidRDefault="0011288D" w:rsidP="0011288D">
            <w:pPr>
              <w:rPr>
                <w:del w:id="389" w:author="Hill, Tristan" w:date="2022-02-21T18:25:00Z"/>
                <w:rFonts w:ascii="Times New Roman" w:eastAsia="Times New Roman" w:hAnsi="Times New Roman" w:cs="Times New Roman"/>
              </w:rPr>
            </w:pPr>
            <w:del w:id="390" w:author="Hill, Tristan" w:date="2022-02-21T18:25:00Z">
              <w:r w:rsidDel="00FA31F6">
                <w:rPr>
                  <w:rFonts w:ascii="Times New Roman" w:eastAsia="Times New Roman" w:hAnsi="Times New Roman" w:cs="Times New Roman"/>
                </w:rPr>
                <w:delText>-</w:delText>
              </w:r>
              <w:r w:rsidRPr="00B979A4" w:rsidDel="00FA31F6">
                <w:rPr>
                  <w:rFonts w:ascii="Segoe UI" w:eastAsia="Times New Roman" w:hAnsi="Segoe UI" w:cs="Segoe UI"/>
                  <w:sz w:val="21"/>
                  <w:szCs w:val="21"/>
                </w:rPr>
                <w:delText>0.0218</w:delText>
              </w:r>
              <w:r w:rsidDel="00FA31F6">
                <w:rPr>
                  <w:rFonts w:ascii="Segoe UI" w:eastAsia="Times New Roman" w:hAnsi="Segoe UI" w:cs="Segoe UI"/>
                  <w:sz w:val="21"/>
                  <w:szCs w:val="21"/>
                </w:rPr>
                <w:delText>6</w:delText>
              </w:r>
            </w:del>
          </w:p>
        </w:tc>
        <w:tc>
          <w:tcPr>
            <w:tcW w:w="1315" w:type="dxa"/>
          </w:tcPr>
          <w:p w14:paraId="67865785" w14:textId="7DE445A4" w:rsidR="0011288D" w:rsidDel="00FA31F6" w:rsidRDefault="0011288D" w:rsidP="0011288D">
            <w:pPr>
              <w:rPr>
                <w:del w:id="391" w:author="Hill, Tristan" w:date="2022-02-21T18:25:00Z"/>
                <w:rFonts w:ascii="Times New Roman" w:eastAsia="Times New Roman" w:hAnsi="Times New Roman" w:cs="Times New Roman"/>
              </w:rPr>
            </w:pPr>
            <w:del w:id="392" w:author="Hill, Tristan" w:date="2022-02-21T18:25:00Z">
              <w:r w:rsidRPr="00B979A4" w:rsidDel="00FA31F6">
                <w:rPr>
                  <w:rFonts w:ascii="Segoe UI" w:eastAsia="Times New Roman" w:hAnsi="Segoe UI" w:cs="Segoe UI"/>
                  <w:sz w:val="21"/>
                  <w:szCs w:val="21"/>
                </w:rPr>
                <w:delText>-0.00921293</w:delText>
              </w:r>
            </w:del>
          </w:p>
        </w:tc>
      </w:tr>
    </w:tbl>
    <w:p w14:paraId="34E7B59E" w14:textId="77777777" w:rsidR="001E0088" w:rsidRDefault="001E0088" w:rsidP="001E0088">
      <w:pPr>
        <w:pStyle w:val="BodyTextIndent"/>
        <w:rPr>
          <w:kern w:val="0"/>
        </w:rPr>
      </w:pPr>
    </w:p>
    <w:p w14:paraId="382F3069" w14:textId="77777777" w:rsidR="001E0088" w:rsidRDefault="001E0088" w:rsidP="001E0088">
      <w:pPr>
        <w:pStyle w:val="BodyTextIndent"/>
        <w:rPr>
          <w:kern w:val="0"/>
        </w:rPr>
      </w:pPr>
    </w:p>
    <w:p w14:paraId="056106F6" w14:textId="77777777" w:rsidR="001E0088" w:rsidRDefault="001E0088" w:rsidP="001E0088">
      <w:pPr>
        <w:pStyle w:val="BodyTextIndent"/>
        <w:rPr>
          <w:kern w:val="0"/>
        </w:rPr>
      </w:pPr>
    </w:p>
    <w:p w14:paraId="7654C489" w14:textId="77777777" w:rsidR="001E0088" w:rsidRDefault="001E0088" w:rsidP="001E0088">
      <w:pPr>
        <w:pStyle w:val="BodyTextIndent"/>
        <w:rPr>
          <w:kern w:val="0"/>
        </w:rPr>
      </w:pPr>
    </w:p>
    <w:p w14:paraId="2D04AC50" w14:textId="77777777" w:rsidR="001E0088" w:rsidRDefault="001E0088" w:rsidP="001E0088">
      <w:pPr>
        <w:pStyle w:val="BodyTextIndent"/>
        <w:rPr>
          <w:kern w:val="0"/>
        </w:rPr>
      </w:pPr>
    </w:p>
    <w:p w14:paraId="27534C4F" w14:textId="77777777" w:rsidR="001E0088" w:rsidRDefault="001E0088" w:rsidP="001E0088">
      <w:pPr>
        <w:pStyle w:val="BodyTextIndent"/>
        <w:rPr>
          <w:kern w:val="0"/>
        </w:rPr>
      </w:pPr>
    </w:p>
    <w:p w14:paraId="41A344F9" w14:textId="77777777" w:rsidR="001E0088" w:rsidRDefault="001E0088" w:rsidP="001E0088">
      <w:pPr>
        <w:pStyle w:val="BodyTextIndent"/>
        <w:rPr>
          <w:kern w:val="0"/>
        </w:rPr>
      </w:pPr>
    </w:p>
    <w:p w14:paraId="2F99C8DE" w14:textId="77777777" w:rsidR="001E0088" w:rsidRDefault="001E0088" w:rsidP="001E0088">
      <w:pPr>
        <w:pStyle w:val="BodyTextIndent"/>
        <w:rPr>
          <w:kern w:val="0"/>
        </w:rPr>
      </w:pPr>
    </w:p>
    <w:p w14:paraId="39BBC045" w14:textId="77777777" w:rsidR="001E0088" w:rsidRDefault="001E0088" w:rsidP="00402C1D">
      <w:pPr>
        <w:rPr>
          <w:b/>
          <w:bCs/>
        </w:rPr>
      </w:pPr>
    </w:p>
    <w:p w14:paraId="72CBE5D0" w14:textId="77777777" w:rsidR="008C095F" w:rsidRDefault="008C095F" w:rsidP="002B3339">
      <w:pPr>
        <w:pStyle w:val="BodyTextIndent"/>
        <w:ind w:firstLine="0"/>
        <w:rPr>
          <w:kern w:val="0"/>
        </w:rPr>
      </w:pPr>
    </w:p>
    <w:p w14:paraId="133C5919" w14:textId="63A06018" w:rsidR="00AE7B3A" w:rsidRDefault="00AE7B3A" w:rsidP="002B3339">
      <w:pPr>
        <w:pStyle w:val="BodyTextIndent"/>
        <w:ind w:firstLine="0"/>
        <w:rPr>
          <w:ins w:id="393" w:author="Hill, Tristan" w:date="2022-02-21T18:19:00Z"/>
          <w:kern w:val="0"/>
        </w:rPr>
      </w:pPr>
    </w:p>
    <w:p w14:paraId="1A936837" w14:textId="6276D8BC" w:rsidR="00FA31F6" w:rsidRDefault="00FA31F6" w:rsidP="002B3339">
      <w:pPr>
        <w:pStyle w:val="BodyTextIndent"/>
        <w:ind w:firstLine="0"/>
        <w:rPr>
          <w:ins w:id="394" w:author="Hill, Tristan" w:date="2022-02-21T18:19:00Z"/>
          <w:kern w:val="0"/>
        </w:rPr>
      </w:pPr>
    </w:p>
    <w:p w14:paraId="04658E06" w14:textId="1958088E" w:rsidR="00FA31F6" w:rsidRDefault="00FA31F6" w:rsidP="002B3339">
      <w:pPr>
        <w:pStyle w:val="BodyTextIndent"/>
        <w:ind w:firstLine="0"/>
        <w:rPr>
          <w:ins w:id="395" w:author="Hill, Tristan" w:date="2022-02-21T18:19:00Z"/>
          <w:kern w:val="0"/>
        </w:rPr>
      </w:pPr>
    </w:p>
    <w:p w14:paraId="614CF57E" w14:textId="2D8C23E9" w:rsidR="00FA31F6" w:rsidRDefault="00FA31F6" w:rsidP="002B3339">
      <w:pPr>
        <w:pStyle w:val="BodyTextIndent"/>
        <w:ind w:firstLine="0"/>
        <w:rPr>
          <w:ins w:id="396" w:author="Hill, Tristan" w:date="2022-02-21T18:19:00Z"/>
          <w:kern w:val="0"/>
        </w:rPr>
      </w:pPr>
    </w:p>
    <w:p w14:paraId="744A78B5" w14:textId="29BEEC03" w:rsidR="00FA31F6" w:rsidRDefault="00FA31F6" w:rsidP="002B3339">
      <w:pPr>
        <w:pStyle w:val="BodyTextIndent"/>
        <w:ind w:firstLine="0"/>
        <w:rPr>
          <w:ins w:id="397" w:author="Hill, Tristan" w:date="2022-02-21T18:19:00Z"/>
          <w:kern w:val="0"/>
        </w:rPr>
      </w:pPr>
    </w:p>
    <w:p w14:paraId="1C70EE8E" w14:textId="32BA579F" w:rsidR="00FA31F6" w:rsidRDefault="00FA31F6" w:rsidP="002B3339">
      <w:pPr>
        <w:pStyle w:val="BodyTextIndent"/>
        <w:ind w:firstLine="0"/>
        <w:rPr>
          <w:ins w:id="398" w:author="Hill, Tristan" w:date="2022-02-21T18:19:00Z"/>
          <w:kern w:val="0"/>
        </w:rPr>
      </w:pPr>
    </w:p>
    <w:p w14:paraId="31C0345F" w14:textId="72936DA0" w:rsidR="00FA31F6" w:rsidRDefault="00FA31F6" w:rsidP="002B3339">
      <w:pPr>
        <w:pStyle w:val="BodyTextIndent"/>
        <w:ind w:firstLine="0"/>
        <w:rPr>
          <w:ins w:id="399" w:author="Hill, Tristan" w:date="2022-02-21T18:19:00Z"/>
          <w:kern w:val="0"/>
        </w:rPr>
      </w:pPr>
    </w:p>
    <w:p w14:paraId="1CE18F22" w14:textId="7AE72E1A" w:rsidR="00FA31F6" w:rsidRDefault="00FA31F6" w:rsidP="002B3339">
      <w:pPr>
        <w:pStyle w:val="BodyTextIndent"/>
        <w:ind w:firstLine="0"/>
        <w:rPr>
          <w:ins w:id="400" w:author="Hill, Tristan" w:date="2022-02-21T18:19:00Z"/>
          <w:kern w:val="0"/>
        </w:rPr>
      </w:pPr>
    </w:p>
    <w:p w14:paraId="11E0A371" w14:textId="5EAF7A83" w:rsidR="00FA31F6" w:rsidRDefault="00FA31F6" w:rsidP="002B3339">
      <w:pPr>
        <w:pStyle w:val="BodyTextIndent"/>
        <w:ind w:firstLine="0"/>
        <w:rPr>
          <w:ins w:id="401" w:author="Hill, Tristan" w:date="2022-02-21T18:19:00Z"/>
          <w:kern w:val="0"/>
        </w:rPr>
      </w:pPr>
    </w:p>
    <w:p w14:paraId="0CFBCEB5" w14:textId="602A1737" w:rsidR="00FA31F6" w:rsidRDefault="00FA31F6" w:rsidP="002B3339">
      <w:pPr>
        <w:pStyle w:val="BodyTextIndent"/>
        <w:ind w:firstLine="0"/>
        <w:rPr>
          <w:ins w:id="402" w:author="Hill, Tristan" w:date="2022-02-21T18:19:00Z"/>
          <w:kern w:val="0"/>
        </w:rPr>
      </w:pPr>
    </w:p>
    <w:p w14:paraId="49C98BFF" w14:textId="4EFE991D" w:rsidR="00FA31F6" w:rsidRDefault="00FA31F6" w:rsidP="002B3339">
      <w:pPr>
        <w:pStyle w:val="BodyTextIndent"/>
        <w:ind w:firstLine="0"/>
        <w:rPr>
          <w:ins w:id="403" w:author="Hill, Tristan" w:date="2022-02-21T18:19:00Z"/>
          <w:kern w:val="0"/>
        </w:rPr>
      </w:pPr>
    </w:p>
    <w:p w14:paraId="1844C8CD" w14:textId="52595948" w:rsidR="00FA31F6" w:rsidRDefault="00FA31F6" w:rsidP="002B3339">
      <w:pPr>
        <w:pStyle w:val="BodyTextIndent"/>
        <w:ind w:firstLine="0"/>
        <w:rPr>
          <w:ins w:id="404" w:author="Hill, Tristan" w:date="2022-02-21T18:19:00Z"/>
          <w:kern w:val="0"/>
        </w:rPr>
      </w:pPr>
    </w:p>
    <w:p w14:paraId="48C30270" w14:textId="24408500" w:rsidR="00FA31F6" w:rsidRDefault="00FA31F6" w:rsidP="002B3339">
      <w:pPr>
        <w:pStyle w:val="BodyTextIndent"/>
        <w:ind w:firstLine="0"/>
        <w:rPr>
          <w:ins w:id="405" w:author="Hill, Tristan" w:date="2022-02-21T18:19:00Z"/>
          <w:kern w:val="0"/>
        </w:rPr>
      </w:pPr>
    </w:p>
    <w:p w14:paraId="5A3B1376" w14:textId="348551ED" w:rsidR="00FA31F6" w:rsidRDefault="00FA31F6" w:rsidP="002B3339">
      <w:pPr>
        <w:pStyle w:val="BodyTextIndent"/>
        <w:ind w:firstLine="0"/>
        <w:rPr>
          <w:ins w:id="406" w:author="Hill, Tristan" w:date="2022-02-21T18:19:00Z"/>
          <w:kern w:val="0"/>
        </w:rPr>
      </w:pPr>
    </w:p>
    <w:p w14:paraId="79A4B727" w14:textId="7C657E25" w:rsidR="00FA31F6" w:rsidRDefault="00FA31F6" w:rsidP="002B3339">
      <w:pPr>
        <w:pStyle w:val="BodyTextIndent"/>
        <w:ind w:firstLine="0"/>
        <w:rPr>
          <w:ins w:id="407" w:author="Hill, Tristan" w:date="2022-02-21T18:19:00Z"/>
          <w:kern w:val="0"/>
        </w:rPr>
      </w:pPr>
    </w:p>
    <w:p w14:paraId="5CA53C70" w14:textId="77777777" w:rsidR="00FA31F6" w:rsidRDefault="00FA31F6" w:rsidP="002B3339">
      <w:pPr>
        <w:pStyle w:val="BodyTextIndent"/>
        <w:ind w:firstLine="0"/>
        <w:rPr>
          <w:kern w:val="0"/>
        </w:rPr>
      </w:pPr>
    </w:p>
    <w:p w14:paraId="0D32C35D" w14:textId="77777777" w:rsidR="00AE7B3A" w:rsidRDefault="00AE7B3A" w:rsidP="002B3339">
      <w:pPr>
        <w:pStyle w:val="BodyTextIndent"/>
        <w:ind w:firstLine="0"/>
        <w:rPr>
          <w:kern w:val="0"/>
        </w:rPr>
      </w:pPr>
    </w:p>
    <w:p w14:paraId="6F7D91DC" w14:textId="77777777" w:rsidR="00AE7B3A" w:rsidRDefault="00AE7B3A" w:rsidP="002B3339">
      <w:pPr>
        <w:pStyle w:val="BodyTextIndent"/>
        <w:ind w:firstLine="0"/>
        <w:rPr>
          <w:kern w:val="0"/>
        </w:rPr>
      </w:pPr>
    </w:p>
    <w:p w14:paraId="3F51A546" w14:textId="77777777"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3A3E4E1D" w14:textId="77777777" w:rsidR="00C101EB" w:rsidRDefault="00C101EB" w:rsidP="0011288D">
      <w:pPr>
        <w:pStyle w:val="BodyTextIndent"/>
        <w:ind w:firstLine="0"/>
        <w:rPr>
          <w:kern w:val="0"/>
        </w:rPr>
      </w:pPr>
    </w:p>
    <w:p w14:paraId="034786A8" w14:textId="77777777" w:rsidR="001B067C" w:rsidRPr="001B067C" w:rsidRDefault="001B067C"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w:t>
      </w:r>
      <w:proofErr w:type="spellStart"/>
      <w:r w:rsidRPr="001B067C">
        <w:rPr>
          <w:kern w:val="0"/>
          <w:sz w:val="22"/>
          <w:szCs w:val="22"/>
        </w:rPr>
        <w:t>pointcloud</w:t>
      </w:r>
      <w:proofErr w:type="spellEnd"/>
      <w:r w:rsidRPr="001B067C">
        <w:rPr>
          <w:kern w:val="0"/>
          <w:sz w:val="22"/>
          <w:szCs w:val="22"/>
        </w:rPr>
        <w:t xml:space="preserve"> features. </w:t>
      </w:r>
    </w:p>
    <w:p w14:paraId="6A057F85" w14:textId="77777777"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 Further investigation is required to determine if the accuracy of the resulting workpiece localization is inside a working tolerance</w:t>
      </w:r>
      <w:r w:rsidR="00682FBF">
        <w:rPr>
          <w:kern w:val="0"/>
          <w:sz w:val="22"/>
          <w:szCs w:val="22"/>
        </w:rPr>
        <w:t xml:space="preserve"> [</w:t>
      </w:r>
      <w:r w:rsidR="00167231">
        <w:rPr>
          <w:kern w:val="0"/>
          <w:sz w:val="22"/>
          <w:szCs w:val="22"/>
        </w:rPr>
        <w:t>24</w:t>
      </w:r>
      <w:r w:rsidR="00682FBF">
        <w:rPr>
          <w:kern w:val="0"/>
          <w:sz w:val="22"/>
          <w:szCs w:val="22"/>
        </w:rPr>
        <w:t>]</w:t>
      </w:r>
      <w:r w:rsidRPr="001B067C">
        <w:rPr>
          <w:kern w:val="0"/>
          <w:sz w:val="22"/>
          <w:szCs w:val="22"/>
        </w:rPr>
        <w:t xml:space="preserve"> for a welding operation. </w:t>
      </w:r>
    </w:p>
    <w:p w14:paraId="6FF9FCC3" w14:textId="77777777" w:rsidR="005009E7" w:rsidRDefault="00A12E86" w:rsidP="009218BA">
      <w:pPr>
        <w:spacing w:before="100" w:beforeAutospacing="1" w:after="165"/>
      </w:pPr>
      <w:r w:rsidRPr="00C81C8C">
        <w:t>The implementation o</w:t>
      </w:r>
      <w:r w:rsidR="00167231">
        <w:t>f</w:t>
      </w:r>
      <w:r w:rsidRPr="00C81C8C">
        <w:t xml:space="preserve"> </w:t>
      </w:r>
      <w:r w:rsidR="00167231">
        <w:t xml:space="preserve">passthrough </w:t>
      </w:r>
      <w:r w:rsidRPr="00C81C8C">
        <w:t>filtering voxel</w:t>
      </w:r>
      <w:r w:rsidR="00167231">
        <w:t xml:space="preserve"> </w:t>
      </w:r>
      <w:proofErr w:type="spellStart"/>
      <w:r w:rsidR="00167231">
        <w:t>down</w:t>
      </w:r>
      <w:r w:rsidRPr="00C81C8C">
        <w:t>s</w:t>
      </w:r>
      <w:r w:rsidR="00167231">
        <w:t>ampling</w:t>
      </w:r>
      <w:proofErr w:type="spellEnd"/>
      <w:r w:rsidR="00167231">
        <w:t xml:space="preserve"> is</w:t>
      </w:r>
      <w:r w:rsidRPr="00C81C8C">
        <w:t xml:space="preserve"> an essential step prior to the segmentation algorithm with RANSAC. Furthermore, with the increased utilization of RANSAC, outlier rejection is a required step when there are features such as clamps included in the target </w:t>
      </w:r>
      <w:proofErr w:type="spellStart"/>
      <w:r w:rsidRPr="00C81C8C">
        <w:t>pointlcoud</w:t>
      </w:r>
      <w:proofErr w:type="spellEnd"/>
      <w:r w:rsidRPr="00C81C8C">
        <w:t xml:space="preserve"> set. Correspondence matching and alignment with ICP is proven to only be effective when sufficient outliers have been rejected and a good initial guess is provided by RANSAC. Utilization of cascaded RANSAC segmentation provides an effective means for sufficient outlier removal such that workpiece alignment accurate enough</w:t>
      </w:r>
      <w:r w:rsidR="00167231">
        <w:t xml:space="preserve"> [24]</w:t>
      </w:r>
      <w:r w:rsidRPr="00C81C8C">
        <w:t xml:space="preserve"> to be applied to a physical welding process.</w:t>
      </w:r>
    </w:p>
    <w:p w14:paraId="6462C7D0" w14:textId="77777777" w:rsidR="005009E7" w:rsidRDefault="005009E7" w:rsidP="0011288D">
      <w:pPr>
        <w:spacing w:before="100" w:beforeAutospacing="1" w:after="165"/>
        <w:rPr>
          <w:kern w:val="0"/>
          <w:sz w:val="22"/>
          <w:szCs w:val="22"/>
        </w:rPr>
      </w:pPr>
    </w:p>
    <w:p w14:paraId="3C9863E2" w14:textId="77777777" w:rsidR="005009E7" w:rsidRDefault="005009E7" w:rsidP="0011288D">
      <w:pPr>
        <w:spacing w:before="100" w:beforeAutospacing="1" w:after="165"/>
        <w:rPr>
          <w:kern w:val="0"/>
          <w:sz w:val="22"/>
          <w:szCs w:val="22"/>
        </w:rPr>
      </w:pPr>
    </w:p>
    <w:p w14:paraId="3D3CAF77" w14:textId="77777777" w:rsidR="005009E7" w:rsidRDefault="005009E7" w:rsidP="0011288D">
      <w:pPr>
        <w:spacing w:before="100" w:beforeAutospacing="1" w:after="165"/>
        <w:rPr>
          <w:kern w:val="0"/>
          <w:sz w:val="22"/>
          <w:szCs w:val="22"/>
        </w:rPr>
      </w:pPr>
    </w:p>
    <w:p w14:paraId="5C244451" w14:textId="77777777" w:rsidR="005009E7" w:rsidRDefault="005009E7" w:rsidP="0011288D">
      <w:pPr>
        <w:spacing w:before="100" w:beforeAutospacing="1" w:after="165"/>
        <w:rPr>
          <w:kern w:val="0"/>
          <w:sz w:val="22"/>
          <w:szCs w:val="22"/>
        </w:rPr>
      </w:pPr>
    </w:p>
    <w:p w14:paraId="765DBA54" w14:textId="77777777" w:rsidR="005009E7" w:rsidRDefault="005009E7" w:rsidP="0011288D">
      <w:pPr>
        <w:spacing w:before="100" w:beforeAutospacing="1" w:after="165"/>
        <w:rPr>
          <w:kern w:val="0"/>
          <w:sz w:val="22"/>
          <w:szCs w:val="22"/>
        </w:rPr>
      </w:pPr>
    </w:p>
    <w:p w14:paraId="04C21FBB" w14:textId="77777777" w:rsidR="005009E7" w:rsidRDefault="005009E7" w:rsidP="0011288D">
      <w:pPr>
        <w:spacing w:before="100" w:beforeAutospacing="1" w:after="165"/>
        <w:rPr>
          <w:kern w:val="0"/>
          <w:sz w:val="22"/>
          <w:szCs w:val="22"/>
        </w:rPr>
      </w:pPr>
    </w:p>
    <w:p w14:paraId="2647FC1D" w14:textId="77777777" w:rsidR="005009E7" w:rsidRDefault="005009E7" w:rsidP="0011288D">
      <w:pPr>
        <w:spacing w:before="100" w:beforeAutospacing="1" w:after="165"/>
        <w:rPr>
          <w:kern w:val="0"/>
          <w:sz w:val="22"/>
          <w:szCs w:val="22"/>
        </w:rPr>
      </w:pPr>
    </w:p>
    <w:p w14:paraId="329F9A56" w14:textId="77777777" w:rsidR="005009E7" w:rsidRDefault="005009E7" w:rsidP="0011288D">
      <w:pPr>
        <w:spacing w:before="100" w:beforeAutospacing="1" w:after="165"/>
        <w:rPr>
          <w:kern w:val="0"/>
          <w:sz w:val="22"/>
          <w:szCs w:val="22"/>
        </w:rPr>
      </w:pPr>
    </w:p>
    <w:p w14:paraId="2FF098C1" w14:textId="77777777" w:rsidR="005009E7" w:rsidRDefault="005009E7" w:rsidP="0011288D">
      <w:pPr>
        <w:spacing w:before="100" w:beforeAutospacing="1" w:after="165"/>
        <w:rPr>
          <w:kern w:val="0"/>
          <w:sz w:val="22"/>
          <w:szCs w:val="22"/>
        </w:rPr>
      </w:pPr>
    </w:p>
    <w:p w14:paraId="3C20F0D7" w14:textId="77777777" w:rsidR="005009E7" w:rsidRDefault="005009E7" w:rsidP="0011288D">
      <w:pPr>
        <w:spacing w:before="100" w:beforeAutospacing="1" w:after="165"/>
        <w:rPr>
          <w:kern w:val="0"/>
          <w:sz w:val="22"/>
          <w:szCs w:val="22"/>
        </w:rPr>
      </w:pPr>
    </w:p>
    <w:p w14:paraId="56C441F2" w14:textId="77777777" w:rsidR="005009E7" w:rsidRDefault="005009E7" w:rsidP="0011288D">
      <w:pPr>
        <w:spacing w:before="100" w:beforeAutospacing="1" w:after="165"/>
        <w:rPr>
          <w:kern w:val="0"/>
          <w:sz w:val="22"/>
          <w:szCs w:val="22"/>
        </w:rPr>
      </w:pPr>
    </w:p>
    <w:p w14:paraId="4222B296" w14:textId="77777777" w:rsidR="005009E7" w:rsidRDefault="005009E7" w:rsidP="0011288D">
      <w:pPr>
        <w:spacing w:before="100" w:beforeAutospacing="1" w:after="165"/>
        <w:rPr>
          <w:kern w:val="0"/>
          <w:sz w:val="22"/>
          <w:szCs w:val="22"/>
        </w:rPr>
      </w:pPr>
    </w:p>
    <w:p w14:paraId="4829FDE2" w14:textId="77777777" w:rsidR="005009E7" w:rsidRDefault="005009E7" w:rsidP="0011288D">
      <w:pPr>
        <w:spacing w:before="100" w:beforeAutospacing="1" w:after="165"/>
        <w:rPr>
          <w:kern w:val="0"/>
          <w:sz w:val="22"/>
          <w:szCs w:val="22"/>
        </w:rPr>
      </w:pPr>
    </w:p>
    <w:p w14:paraId="0DFD9555" w14:textId="77777777" w:rsidR="005009E7" w:rsidRDefault="005009E7" w:rsidP="0011288D">
      <w:pPr>
        <w:spacing w:before="100" w:beforeAutospacing="1" w:after="165"/>
        <w:rPr>
          <w:kern w:val="0"/>
          <w:sz w:val="22"/>
          <w:szCs w:val="22"/>
        </w:rPr>
      </w:pPr>
    </w:p>
    <w:p w14:paraId="54568344" w14:textId="77777777" w:rsidR="005009E7" w:rsidRDefault="005009E7" w:rsidP="0011288D">
      <w:pPr>
        <w:spacing w:before="100" w:beforeAutospacing="1" w:after="165"/>
        <w:rPr>
          <w:kern w:val="0"/>
          <w:sz w:val="22"/>
          <w:szCs w:val="22"/>
        </w:rPr>
      </w:pPr>
    </w:p>
    <w:p w14:paraId="15F6BA0C" w14:textId="77777777" w:rsidR="005009E7" w:rsidRDefault="000C6562" w:rsidP="0011288D">
      <w:pPr>
        <w:spacing w:before="100" w:beforeAutospacing="1" w:after="165"/>
        <w:rPr>
          <w:kern w:val="0"/>
          <w:sz w:val="22"/>
          <w:szCs w:val="22"/>
        </w:rPr>
      </w:pPr>
      <w:r>
        <w:rPr>
          <w:noProof/>
        </w:rPr>
        <mc:AlternateContent>
          <mc:Choice Requires="wpc">
            <w:drawing>
              <wp:inline distT="0" distB="0" distL="0" distR="0" wp14:anchorId="0F1FD18B" wp14:editId="3BC8DF7D">
                <wp:extent cx="3257550" cy="1164102"/>
                <wp:effectExtent l="0" t="0" r="2190750" b="72199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523E6D9E" w14:textId="77777777" w:rsidR="00D7049E" w:rsidRDefault="00D7049E" w:rsidP="000C6562">
                                <w:pPr>
                                  <w:spacing w:line="254" w:lineRule="auto"/>
                                  <w:rPr>
                                    <w:rFonts w:ascii="Calibri" w:eastAsia="Calibri" w:hAnsi="Calibri"/>
                                  </w:rPr>
                                </w:pPr>
                                <w:r>
                                  <w:rPr>
                                    <w:rFonts w:ascii="Calibri" w:eastAsia="Calibri" w:hAnsi="Calibri"/>
                                  </w:rPr>
                                  <w:t>Figure 10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1FD18B" id="Canvas 31" o:spid="_x0000_s1182" editas="canvas" style="width:256.5pt;height:91.65pt;mso-position-horizontal-relative:char;mso-position-vertical-relative:line" coordsize="32575,11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">
                <v:shape id="_x0000_s1183" type="#_x0000_t75" style="position:absolute;width:32575;height:11639;visibility:visible;mso-wrap-style:square" filled="t">
                  <v:fill o:detectmouseclick="t"/>
                  <v:path o:connecttype="none"/>
                </v:shape>
                <v:group id="Group 58" o:spid="_x0000_s1184"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85"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90" o:title="A picture containing graphical user interface&#10;&#10;Description automatically generated"/>
                  </v:shape>
                  <v:shape id="Picture 50" o:spid="_x0000_s1186"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91" o:title="Chart, histogram&#10;&#10;Description automatically generated"/>
                  </v:shape>
                  <v:shape id="Picture 54" o:spid="_x0000_s1187"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92" o:title="Chart, surface chart&#10;&#10;Description automatically generated with medium confidence"/>
                  </v:shape>
                  <v:shape id="Text Box 104" o:spid="_x0000_s1188"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rsidR="00D7049E" w:rsidRDefault="00D7049E" w:rsidP="000C6562">
                          <w:pPr>
                            <w:spacing w:line="254" w:lineRule="auto"/>
                            <w:rPr>
                              <w:rFonts w:ascii="Calibri" w:eastAsia="Calibri" w:hAnsi="Calibri"/>
                            </w:rPr>
                          </w:pPr>
                          <w:r>
                            <w:rPr>
                              <w:rFonts w:ascii="Calibri" w:eastAsia="Calibri" w:hAnsi="Calibri"/>
                            </w:rPr>
                            <w:t>Figure 10 – Segmentation of Table</w:t>
                          </w:r>
                        </w:p>
                      </w:txbxContent>
                    </v:textbox>
                  </v:shape>
                </v:group>
                <w10:anchorlock/>
              </v:group>
            </w:pict>
          </mc:Fallback>
        </mc:AlternateContent>
      </w:r>
      <w:r>
        <w:rPr>
          <w:noProof/>
        </w:rPr>
        <mc:AlternateContent>
          <mc:Choice Requires="wpc">
            <w:drawing>
              <wp:inline distT="0" distB="0" distL="0" distR="0" wp14:anchorId="5CD36650" wp14:editId="2C55F302">
                <wp:extent cx="3257550" cy="1120885"/>
                <wp:effectExtent l="0" t="0" r="2190750" b="72707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41626"/>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1CE23154" w14:textId="77777777" w:rsidR="00D7049E" w:rsidRDefault="00D7049E" w:rsidP="000C6562">
                                <w:pPr>
                                  <w:spacing w:line="252" w:lineRule="auto"/>
                                  <w:rPr>
                                    <w:rFonts w:ascii="Calibri" w:eastAsia="Calibri" w:hAnsi="Calibri"/>
                                  </w:rPr>
                                </w:pPr>
                                <w:r>
                                  <w:rPr>
                                    <w:rFonts w:ascii="Calibri" w:eastAsia="Calibri" w:hAnsi="Calibri"/>
                                  </w:rPr>
                                  <w:t xml:space="preserve">Figure 11 – Segmentation of </w:t>
                                </w:r>
                                <w:ins w:id="408" w:author="Hill, Tristan" w:date="2021-03-09T21:12:00Z">
                                  <w:r>
                                    <w:rPr>
                                      <w:rFonts w:ascii="Calibri" w:eastAsia="Calibri" w:hAnsi="Calibri"/>
                                    </w:rPr>
                                    <w:t>Clamps</w:t>
                                  </w:r>
                                </w:ins>
                                <w:del w:id="409" w:author="Hill, Tristan" w:date="2021-03-09T21:12:00Z">
                                  <w:r w:rsidDel="005B4D5E">
                                    <w:rPr>
                                      <w:rFonts w:ascii="Calibri" w:eastAsia="Calibri" w:hAnsi="Calibri"/>
                                    </w:rPr>
                                    <w:delText>Table</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5CD36650" id="Canvas 51" o:spid="_x0000_s1189" editas="canvas" style="width:256.5pt;height:88.25pt;mso-position-horizontal-relative:char;mso-position-vertical-relative:line" coordsize="32575,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">
                <v:shape id="_x0000_s1190" type="#_x0000_t75" style="position:absolute;width:32575;height:11207;visibility:visible;mso-wrap-style:square" filled="t">
                  <v:fill o:detectmouseclick="t"/>
                  <v:path o:connecttype="none"/>
                </v:shape>
                <v:group id="Group 30" o:spid="_x0000_s1191" style="position:absolute;left:790;top:1416;width:53719;height:17139"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92"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rsidR="00D7049E" w:rsidRDefault="00D7049E" w:rsidP="000C6562">
                          <w:pPr>
                            <w:spacing w:line="252" w:lineRule="auto"/>
                            <w:rPr>
                              <w:rFonts w:ascii="Calibri" w:eastAsia="Calibri" w:hAnsi="Calibri"/>
                            </w:rPr>
                          </w:pPr>
                          <w:r>
                            <w:rPr>
                              <w:rFonts w:ascii="Calibri" w:eastAsia="Calibri" w:hAnsi="Calibri"/>
                            </w:rPr>
                            <w:t xml:space="preserve">Figure 11 – Segmentation of </w:t>
                          </w:r>
                          <w:ins w:id="53" w:author="Hill, Tristan" w:date="2021-03-09T21:12:00Z">
                            <w:r>
                              <w:rPr>
                                <w:rFonts w:ascii="Calibri" w:eastAsia="Calibri" w:hAnsi="Calibri"/>
                              </w:rPr>
                              <w:t>Clamps</w:t>
                            </w:r>
                          </w:ins>
                          <w:del w:id="54" w:author="Hill, Tristan" w:date="2021-03-09T21:12:00Z">
                            <w:r w:rsidDel="005B4D5E">
                              <w:rPr>
                                <w:rFonts w:ascii="Calibri" w:eastAsia="Calibri" w:hAnsi="Calibri"/>
                              </w:rPr>
                              <w:delText>Table</w:delText>
                            </w:r>
                          </w:del>
                        </w:p>
                      </w:txbxContent>
                    </v:textbox>
                  </v:shape>
                  <v:shape id="Picture 67" o:spid="_x0000_s1193"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96" o:title="Chart&#10;&#10;Description automatically generated"/>
                  </v:shape>
                  <v:shape id="Picture 78" o:spid="_x0000_s1194"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97" o:title="A picture containing diagram&#10;&#10;Description automatically generated"/>
                  </v:shape>
                  <v:shape id="Picture 79" o:spid="_x0000_s1195"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98" o:title="Graphical user interface, chart&#10;&#10;Description automatically generated"/>
                  </v:shape>
                </v:group>
                <w10:anchorlock/>
              </v:group>
            </w:pict>
          </mc:Fallback>
        </mc:AlternateContent>
      </w:r>
      <w:r w:rsidR="005009E7">
        <w:rPr>
          <w:noProof/>
        </w:rPr>
        <w:lastRenderedPageBreak/>
        <mc:AlternateContent>
          <mc:Choice Requires="wpc">
            <w:drawing>
              <wp:inline distT="0" distB="0" distL="0" distR="0" wp14:anchorId="7FB23144" wp14:editId="04DAE304">
                <wp:extent cx="5476240" cy="2085033"/>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76542" y="120170"/>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3170ED02" w14:textId="77777777" w:rsidR="00D7049E" w:rsidRDefault="00D7049E" w:rsidP="005009E7">
                                <w:pPr>
                                  <w:spacing w:line="256" w:lineRule="auto"/>
                                  <w:rPr>
                                    <w:rFonts w:ascii="Calibri" w:eastAsia="Calibri" w:hAnsi="Calibri"/>
                                  </w:rPr>
                                </w:pPr>
                                <w:r>
                                  <w:rPr>
                                    <w:rFonts w:ascii="Calibri" w:eastAsia="Calibri" w:hAnsi="Calibri"/>
                                  </w:rPr>
                                  <w:t xml:space="preserve">Figure 12 – </w:t>
                                </w:r>
                                <w:ins w:id="410" w:author="Hill, Tristan" w:date="2022-02-09T23:05:00Z">
                                  <w:r>
                                    <w:rPr>
                                      <w:rFonts w:ascii="Calibri" w:eastAsia="Calibri" w:hAnsi="Calibri"/>
                                    </w:rPr>
                                    <w:t xml:space="preserve">Application A - </w:t>
                                  </w:r>
                                </w:ins>
                                <w:r>
                                  <w:rPr>
                                    <w:rFonts w:ascii="Calibri" w:eastAsia="Calibri" w:hAnsi="Calibri"/>
                                  </w:rPr>
                                  <w:t xml:space="preserve">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B23144" id="Canvas 26" o:spid="_x0000_s1196" editas="canvas" style="width:431.2pt;height:164.2pt;mso-position-horizontal-relative:char;mso-position-vertical-relative:line" coordsize="54762,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">
                <v:shape id="_x0000_s1197" type="#_x0000_t75" style="position:absolute;width:54762;height:20847;visibility:visible;mso-wrap-style:square" filled="t">
                  <v:fill o:detectmouseclick="t"/>
                  <v:path o:connecttype="none"/>
                </v:shape>
                <v:group id="Group 29" o:spid="_x0000_s1198" style="position:absolute;left:1765;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199"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102" o:title="Engineering drawing&#10;&#10;Description automatically generated"/>
                  </v:shape>
                  <v:shape id="Picture 23" o:spid="_x0000_s1200"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103" o:title="Engineering drawing&#10;&#10;Description automatically generated with low confidence"/>
                  </v:shape>
                  <v:shape id="Picture 24" o:spid="_x0000_s1201"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104" o:title="Engineering drawing&#10;&#10;Description automatically generated with medium confidence"/>
                  </v:shape>
                  <v:shape id="Text Box 104" o:spid="_x0000_s1202"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rsidR="00D7049E" w:rsidRDefault="00D7049E" w:rsidP="005009E7">
                          <w:pPr>
                            <w:spacing w:line="256" w:lineRule="auto"/>
                            <w:rPr>
                              <w:rFonts w:ascii="Calibri" w:eastAsia="Calibri" w:hAnsi="Calibri"/>
                            </w:rPr>
                          </w:pPr>
                          <w:r>
                            <w:rPr>
                              <w:rFonts w:ascii="Calibri" w:eastAsia="Calibri" w:hAnsi="Calibri"/>
                            </w:rPr>
                            <w:t xml:space="preserve">Figure 12 – </w:t>
                          </w:r>
                          <w:ins w:id="56" w:author="Hill, Tristan" w:date="2022-02-09T23:05:00Z">
                            <w:r>
                              <w:rPr>
                                <w:rFonts w:ascii="Calibri" w:eastAsia="Calibri" w:hAnsi="Calibri"/>
                              </w:rPr>
                              <w:t xml:space="preserve">Application A - </w:t>
                            </w:r>
                          </w:ins>
                          <w:r>
                            <w:rPr>
                              <w:rFonts w:ascii="Calibri" w:eastAsia="Calibri" w:hAnsi="Calibri"/>
                            </w:rPr>
                            <w:t xml:space="preserve">Filtering </w:t>
                          </w:r>
                        </w:p>
                      </w:txbxContent>
                    </v:textbox>
                  </v:shape>
                </v:group>
                <w10:anchorlock/>
              </v:group>
            </w:pict>
          </mc:Fallback>
        </mc:AlternateContent>
      </w:r>
      <w:r>
        <w:rPr>
          <w:noProof/>
        </w:rPr>
        <mc:AlternateContent>
          <mc:Choice Requires="wpc">
            <w:drawing>
              <wp:inline distT="0" distB="0" distL="0" distR="0" wp14:anchorId="55DB2AC0" wp14:editId="1490846A">
                <wp:extent cx="3257550" cy="1477267"/>
                <wp:effectExtent l="0" t="0" r="857250" b="4089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106212" y="54442"/>
                            <a:ext cx="3996523" cy="1806108"/>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4A1CAEFE" w14:textId="77777777" w:rsidR="00D7049E" w:rsidRDefault="00D7049E" w:rsidP="000C6562">
                                <w:pPr>
                                  <w:spacing w:line="252" w:lineRule="auto"/>
                                  <w:rPr>
                                    <w:rFonts w:ascii="Calibri" w:eastAsia="Calibri" w:hAnsi="Calibri"/>
                                  </w:rPr>
                                </w:pPr>
                                <w:r>
                                  <w:rPr>
                                    <w:rFonts w:ascii="Calibri" w:eastAsia="Calibri" w:hAnsi="Calibri"/>
                                  </w:rPr>
                                  <w:t>Figure 13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5DB2AC0" id="Canvas 64" o:spid="_x0000_s1203" editas="canvas" style="width:256.5pt;height:116.3pt;mso-position-horizontal-relative:char;mso-position-vertical-relative:line" coordsize="32575,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">
                <v:shape id="_x0000_s1204" type="#_x0000_t75" style="position:absolute;width:32575;height:14770;visibility:visible;mso-wrap-style:square" filled="t">
                  <v:fill o:detectmouseclick="t"/>
                  <v:path o:connecttype="none"/>
                </v:shape>
                <v:group id="Group 33" o:spid="_x0000_s1205" style="position:absolute;left:1062;top:544;width:39965;height:18061"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206"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107" o:title="Diagram&#10;&#10;Description automatically generated with medium confidence"/>
                  </v:shape>
                  <v:shape id="Picture 69" o:spid="_x0000_s1207"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108" o:title="Diagram, engineering drawing&#10;&#10;Description automatically generated"/>
                  </v:shape>
                  <v:shape id="Text Box 36" o:spid="_x0000_s1208"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rsidR="00D7049E" w:rsidRDefault="00D7049E" w:rsidP="000C6562">
                          <w:pPr>
                            <w:spacing w:line="252" w:lineRule="auto"/>
                            <w:rPr>
                              <w:rFonts w:ascii="Calibri" w:eastAsia="Calibri" w:hAnsi="Calibri"/>
                            </w:rPr>
                          </w:pPr>
                          <w:r>
                            <w:rPr>
                              <w:rFonts w:ascii="Calibri" w:eastAsia="Calibri" w:hAnsi="Calibri"/>
                            </w:rPr>
                            <w:t>Figure 13 – Workpiece Localization with ICP for Example A</w:t>
                          </w:r>
                        </w:p>
                      </w:txbxContent>
                    </v:textbox>
                  </v:shape>
                </v:group>
                <w10:anchorlock/>
              </v:group>
            </w:pict>
          </mc:Fallback>
        </mc:AlternateContent>
      </w:r>
    </w:p>
    <w:p w14:paraId="4972346B" w14:textId="77777777" w:rsidR="005009E7" w:rsidRDefault="005009E7" w:rsidP="0011288D">
      <w:pPr>
        <w:spacing w:before="100" w:beforeAutospacing="1" w:after="165"/>
        <w:rPr>
          <w:kern w:val="0"/>
          <w:sz w:val="22"/>
          <w:szCs w:val="22"/>
        </w:rPr>
      </w:pPr>
    </w:p>
    <w:p w14:paraId="3D51C729" w14:textId="77777777" w:rsidR="005009E7" w:rsidRDefault="005009E7" w:rsidP="0011288D">
      <w:pPr>
        <w:spacing w:before="100" w:beforeAutospacing="1" w:after="165"/>
        <w:rPr>
          <w:kern w:val="0"/>
          <w:sz w:val="22"/>
          <w:szCs w:val="22"/>
        </w:rPr>
      </w:pPr>
    </w:p>
    <w:p w14:paraId="05524504" w14:textId="77777777" w:rsidR="000C6562" w:rsidRDefault="000C6562" w:rsidP="0011288D">
      <w:pPr>
        <w:spacing w:before="100" w:beforeAutospacing="1" w:after="165"/>
        <w:rPr>
          <w:kern w:val="0"/>
          <w:sz w:val="22"/>
          <w:szCs w:val="22"/>
        </w:rPr>
      </w:pPr>
    </w:p>
    <w:p w14:paraId="402E6B1E" w14:textId="77777777" w:rsidR="000C6562" w:rsidRDefault="000C6562" w:rsidP="0011288D">
      <w:pPr>
        <w:spacing w:before="100" w:beforeAutospacing="1" w:after="165"/>
        <w:rPr>
          <w:kern w:val="0"/>
          <w:sz w:val="22"/>
          <w:szCs w:val="22"/>
        </w:rPr>
      </w:pPr>
    </w:p>
    <w:p w14:paraId="4FD02E5F" w14:textId="77777777" w:rsidR="000C6562" w:rsidRDefault="000C6562" w:rsidP="0011288D">
      <w:pPr>
        <w:spacing w:before="100" w:beforeAutospacing="1" w:after="165"/>
        <w:rPr>
          <w:kern w:val="0"/>
          <w:sz w:val="22"/>
          <w:szCs w:val="22"/>
        </w:rPr>
      </w:pPr>
    </w:p>
    <w:p w14:paraId="008FCF80" w14:textId="77777777" w:rsidR="000C6562" w:rsidRDefault="000C6562" w:rsidP="0011288D">
      <w:pPr>
        <w:spacing w:before="100" w:beforeAutospacing="1" w:after="165"/>
        <w:rPr>
          <w:kern w:val="0"/>
          <w:sz w:val="22"/>
          <w:szCs w:val="22"/>
        </w:rPr>
      </w:pPr>
    </w:p>
    <w:p w14:paraId="281824F0" w14:textId="77777777" w:rsidR="000C6562" w:rsidRDefault="000C6562" w:rsidP="0011288D">
      <w:pPr>
        <w:spacing w:before="100" w:beforeAutospacing="1" w:after="165"/>
        <w:rPr>
          <w:kern w:val="0"/>
          <w:sz w:val="22"/>
          <w:szCs w:val="22"/>
        </w:rPr>
      </w:pPr>
    </w:p>
    <w:p w14:paraId="414DD0F2" w14:textId="77777777" w:rsidR="000C6562" w:rsidRDefault="000C6562" w:rsidP="0011288D">
      <w:pPr>
        <w:spacing w:before="100" w:beforeAutospacing="1" w:after="165"/>
        <w:rPr>
          <w:kern w:val="0"/>
          <w:sz w:val="22"/>
          <w:szCs w:val="22"/>
        </w:rPr>
      </w:pPr>
    </w:p>
    <w:p w14:paraId="6155BD60" w14:textId="77777777" w:rsidR="000C6562" w:rsidRDefault="000C6562" w:rsidP="0011288D">
      <w:pPr>
        <w:spacing w:before="100" w:beforeAutospacing="1" w:after="165"/>
        <w:rPr>
          <w:kern w:val="0"/>
          <w:sz w:val="22"/>
          <w:szCs w:val="22"/>
        </w:rPr>
      </w:pPr>
    </w:p>
    <w:p w14:paraId="314EEBC9" w14:textId="77777777" w:rsidR="000C6562" w:rsidRDefault="000C6562" w:rsidP="0011288D">
      <w:pPr>
        <w:spacing w:before="100" w:beforeAutospacing="1" w:after="165"/>
        <w:rPr>
          <w:kern w:val="0"/>
          <w:sz w:val="22"/>
          <w:szCs w:val="22"/>
        </w:rPr>
      </w:pPr>
    </w:p>
    <w:p w14:paraId="3BB844AD" w14:textId="77777777" w:rsidR="000C6562" w:rsidRDefault="000C6562" w:rsidP="0011288D">
      <w:pPr>
        <w:spacing w:before="100" w:beforeAutospacing="1" w:after="165"/>
        <w:rPr>
          <w:kern w:val="0"/>
          <w:sz w:val="22"/>
          <w:szCs w:val="22"/>
        </w:rPr>
      </w:pPr>
    </w:p>
    <w:p w14:paraId="272F85B4" w14:textId="77777777" w:rsidR="000C6562" w:rsidRDefault="000C6562" w:rsidP="0011288D">
      <w:pPr>
        <w:spacing w:before="100" w:beforeAutospacing="1" w:after="165"/>
        <w:rPr>
          <w:kern w:val="0"/>
          <w:sz w:val="22"/>
          <w:szCs w:val="22"/>
        </w:rPr>
      </w:pPr>
    </w:p>
    <w:p w14:paraId="65291099" w14:textId="77777777" w:rsidR="000C6562" w:rsidRDefault="000C6562" w:rsidP="0011288D">
      <w:pPr>
        <w:spacing w:before="100" w:beforeAutospacing="1" w:after="165"/>
        <w:rPr>
          <w:kern w:val="0"/>
          <w:sz w:val="22"/>
          <w:szCs w:val="22"/>
        </w:rPr>
      </w:pPr>
    </w:p>
    <w:p w14:paraId="736E9EFC" w14:textId="77777777" w:rsidR="000C6562" w:rsidRDefault="000C6562" w:rsidP="0011288D">
      <w:pPr>
        <w:spacing w:before="100" w:beforeAutospacing="1" w:after="165"/>
        <w:rPr>
          <w:kern w:val="0"/>
          <w:sz w:val="22"/>
          <w:szCs w:val="22"/>
        </w:rPr>
      </w:pPr>
    </w:p>
    <w:p w14:paraId="75D62ED7" w14:textId="77777777" w:rsidR="000C6562" w:rsidRDefault="000C6562" w:rsidP="0011288D">
      <w:pPr>
        <w:spacing w:before="100" w:beforeAutospacing="1" w:after="165"/>
        <w:rPr>
          <w:kern w:val="0"/>
          <w:sz w:val="22"/>
          <w:szCs w:val="22"/>
        </w:rPr>
      </w:pPr>
    </w:p>
    <w:p w14:paraId="34CFF3B4" w14:textId="77777777" w:rsidR="000C6562" w:rsidRDefault="000C6562" w:rsidP="0011288D">
      <w:pPr>
        <w:spacing w:before="100" w:beforeAutospacing="1" w:after="165"/>
        <w:rPr>
          <w:kern w:val="0"/>
          <w:sz w:val="22"/>
          <w:szCs w:val="22"/>
        </w:rPr>
      </w:pPr>
    </w:p>
    <w:p w14:paraId="28C51523" w14:textId="77777777" w:rsidR="000C6562" w:rsidRDefault="000C6562" w:rsidP="0011288D">
      <w:pPr>
        <w:spacing w:before="100" w:beforeAutospacing="1" w:after="165"/>
        <w:rPr>
          <w:kern w:val="0"/>
          <w:sz w:val="22"/>
          <w:szCs w:val="22"/>
        </w:rPr>
      </w:pPr>
    </w:p>
    <w:p w14:paraId="2BC8A3E7" w14:textId="77777777" w:rsidR="000C6562" w:rsidRDefault="000C6562" w:rsidP="0011288D">
      <w:pPr>
        <w:spacing w:before="100" w:beforeAutospacing="1" w:after="165"/>
        <w:rPr>
          <w:kern w:val="0"/>
          <w:sz w:val="22"/>
          <w:szCs w:val="22"/>
        </w:rPr>
      </w:pPr>
    </w:p>
    <w:p w14:paraId="4B4493A2" w14:textId="77777777" w:rsidR="000C6562" w:rsidRDefault="000C6562" w:rsidP="0011288D">
      <w:pPr>
        <w:spacing w:before="100" w:beforeAutospacing="1" w:after="165"/>
        <w:rPr>
          <w:kern w:val="0"/>
          <w:sz w:val="22"/>
          <w:szCs w:val="22"/>
        </w:rPr>
      </w:pPr>
    </w:p>
    <w:p w14:paraId="20E088F7" w14:textId="77777777" w:rsidR="000C6562" w:rsidRDefault="000C6562" w:rsidP="0011288D">
      <w:pPr>
        <w:spacing w:before="100" w:beforeAutospacing="1" w:after="165"/>
        <w:rPr>
          <w:kern w:val="0"/>
          <w:sz w:val="22"/>
          <w:szCs w:val="22"/>
        </w:rPr>
      </w:pPr>
    </w:p>
    <w:p w14:paraId="60F340C6" w14:textId="77777777" w:rsidR="000C6562" w:rsidRDefault="000C6562" w:rsidP="0011288D">
      <w:pPr>
        <w:spacing w:before="100" w:beforeAutospacing="1" w:after="165"/>
        <w:rPr>
          <w:kern w:val="0"/>
          <w:sz w:val="22"/>
          <w:szCs w:val="22"/>
        </w:rPr>
      </w:pPr>
    </w:p>
    <w:p w14:paraId="6F08CBFC" w14:textId="77777777" w:rsidR="000C6562" w:rsidRDefault="000C6562" w:rsidP="0011288D">
      <w:pPr>
        <w:spacing w:before="100" w:beforeAutospacing="1" w:after="165"/>
        <w:rPr>
          <w:kern w:val="0"/>
          <w:sz w:val="22"/>
          <w:szCs w:val="22"/>
        </w:rPr>
      </w:pPr>
    </w:p>
    <w:p w14:paraId="3F867D81" w14:textId="77777777" w:rsidR="000C6562" w:rsidRDefault="000C6562" w:rsidP="0011288D">
      <w:pPr>
        <w:spacing w:before="100" w:beforeAutospacing="1" w:after="165"/>
        <w:rPr>
          <w:kern w:val="0"/>
          <w:sz w:val="22"/>
          <w:szCs w:val="22"/>
        </w:rPr>
      </w:pPr>
    </w:p>
    <w:p w14:paraId="25899A8D" w14:textId="77777777" w:rsidR="000C6562" w:rsidRDefault="000C6562" w:rsidP="0011288D">
      <w:pPr>
        <w:spacing w:before="100" w:beforeAutospacing="1" w:after="165"/>
        <w:rPr>
          <w:kern w:val="0"/>
          <w:sz w:val="22"/>
          <w:szCs w:val="22"/>
        </w:rPr>
      </w:pPr>
    </w:p>
    <w:p w14:paraId="2AFAE126" w14:textId="77777777" w:rsidR="000C6562" w:rsidRDefault="000C6562" w:rsidP="0011288D">
      <w:pPr>
        <w:spacing w:before="100" w:beforeAutospacing="1" w:after="165"/>
        <w:rPr>
          <w:kern w:val="0"/>
          <w:sz w:val="22"/>
          <w:szCs w:val="22"/>
        </w:rPr>
      </w:pPr>
    </w:p>
    <w:p w14:paraId="759C450B" w14:textId="77777777" w:rsidR="000C6562" w:rsidRDefault="000C6562" w:rsidP="0011288D">
      <w:pPr>
        <w:spacing w:before="100" w:beforeAutospacing="1" w:after="165"/>
        <w:rPr>
          <w:kern w:val="0"/>
          <w:sz w:val="22"/>
          <w:szCs w:val="22"/>
        </w:rPr>
      </w:pPr>
    </w:p>
    <w:p w14:paraId="0711B9D3" w14:textId="77777777" w:rsidR="000C6562" w:rsidRDefault="000C6562" w:rsidP="0011288D">
      <w:pPr>
        <w:spacing w:before="100" w:beforeAutospacing="1" w:after="165"/>
        <w:rPr>
          <w:kern w:val="0"/>
          <w:sz w:val="22"/>
          <w:szCs w:val="22"/>
        </w:rPr>
      </w:pPr>
    </w:p>
    <w:p w14:paraId="4E128CD2" w14:textId="77777777" w:rsidR="000C6562" w:rsidRDefault="000C6562" w:rsidP="0011288D">
      <w:pPr>
        <w:spacing w:before="100" w:beforeAutospacing="1" w:after="165"/>
        <w:rPr>
          <w:kern w:val="0"/>
          <w:sz w:val="22"/>
          <w:szCs w:val="22"/>
        </w:rPr>
      </w:pPr>
    </w:p>
    <w:p w14:paraId="38B144D5" w14:textId="77777777" w:rsidR="000C6562" w:rsidRDefault="000C6562" w:rsidP="0011288D">
      <w:pPr>
        <w:spacing w:before="100" w:beforeAutospacing="1" w:after="165"/>
        <w:rPr>
          <w:kern w:val="0"/>
          <w:sz w:val="22"/>
          <w:szCs w:val="22"/>
        </w:rPr>
      </w:pPr>
    </w:p>
    <w:p w14:paraId="03AA727A" w14:textId="77777777" w:rsidR="000C6562" w:rsidRDefault="000C6562" w:rsidP="0011288D">
      <w:pPr>
        <w:spacing w:before="100" w:beforeAutospacing="1" w:after="165"/>
        <w:rPr>
          <w:kern w:val="0"/>
          <w:sz w:val="22"/>
          <w:szCs w:val="22"/>
        </w:rPr>
      </w:pPr>
    </w:p>
    <w:p w14:paraId="3CF676A8" w14:textId="77777777" w:rsidR="000C6562" w:rsidRDefault="000C6562" w:rsidP="0011288D">
      <w:pPr>
        <w:spacing w:before="100" w:beforeAutospacing="1" w:after="165"/>
        <w:rPr>
          <w:kern w:val="0"/>
          <w:sz w:val="22"/>
          <w:szCs w:val="22"/>
        </w:rPr>
      </w:pPr>
    </w:p>
    <w:p w14:paraId="5632D7AF" w14:textId="77777777" w:rsidR="000C6562" w:rsidRDefault="000C6562" w:rsidP="0011288D">
      <w:pPr>
        <w:spacing w:before="100" w:beforeAutospacing="1" w:after="165"/>
        <w:rPr>
          <w:kern w:val="0"/>
          <w:sz w:val="22"/>
          <w:szCs w:val="22"/>
        </w:rPr>
      </w:pPr>
    </w:p>
    <w:p w14:paraId="77892771" w14:textId="77777777" w:rsidR="000C6562" w:rsidRDefault="000C6562" w:rsidP="0011288D">
      <w:pPr>
        <w:spacing w:before="100" w:beforeAutospacing="1" w:after="165"/>
        <w:rPr>
          <w:kern w:val="0"/>
          <w:sz w:val="22"/>
          <w:szCs w:val="22"/>
        </w:rPr>
      </w:pPr>
    </w:p>
    <w:p w14:paraId="63BB1635" w14:textId="77777777" w:rsidR="000C6562" w:rsidRDefault="000C6562" w:rsidP="0011288D">
      <w:pPr>
        <w:spacing w:before="100" w:beforeAutospacing="1" w:after="165"/>
        <w:rPr>
          <w:kern w:val="0"/>
          <w:sz w:val="22"/>
          <w:szCs w:val="22"/>
        </w:rPr>
      </w:pPr>
    </w:p>
    <w:p w14:paraId="1B4FC859" w14:textId="77777777" w:rsidR="000C6562" w:rsidRDefault="000C6562" w:rsidP="0011288D">
      <w:pPr>
        <w:spacing w:before="100" w:beforeAutospacing="1" w:after="165"/>
        <w:rPr>
          <w:kern w:val="0"/>
          <w:sz w:val="22"/>
          <w:szCs w:val="22"/>
        </w:rPr>
      </w:pPr>
    </w:p>
    <w:p w14:paraId="5EC5B0AF" w14:textId="77777777" w:rsidR="000C6562" w:rsidRDefault="000C6562" w:rsidP="0011288D">
      <w:pPr>
        <w:spacing w:before="100" w:beforeAutospacing="1" w:after="165"/>
        <w:rPr>
          <w:kern w:val="0"/>
          <w:sz w:val="22"/>
          <w:szCs w:val="22"/>
        </w:rPr>
      </w:pPr>
    </w:p>
    <w:p w14:paraId="611805CF" w14:textId="77777777" w:rsidR="00402C1D" w:rsidRPr="0011288D" w:rsidRDefault="00374551" w:rsidP="0011288D">
      <w:pPr>
        <w:spacing w:before="100" w:beforeAutospacing="1" w:after="165"/>
      </w:pPr>
      <w:r>
        <w:rPr>
          <w:kern w:val="0"/>
          <w:sz w:val="22"/>
          <w:szCs w:val="22"/>
        </w:rPr>
        <w:lastRenderedPageBreak/>
        <w:br/>
      </w:r>
      <w:r>
        <w:rPr>
          <w:kern w:val="0"/>
          <w:sz w:val="22"/>
          <w:szCs w:val="22"/>
        </w:rPr>
        <w:br/>
      </w:r>
      <w:r w:rsidRPr="0012344E">
        <w:rPr>
          <w:rFonts w:ascii="Arial" w:hAnsi="Arial" w:cs="Arial"/>
          <w:b/>
          <w:kern w:val="0"/>
        </w:rPr>
        <w:t>REFERENCES</w:t>
      </w:r>
    </w:p>
    <w:p w14:paraId="71A3C70A"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3317B99A" w14:textId="77777777" w:rsidR="00C0363A" w:rsidRDefault="00C0363A" w:rsidP="00402C1D"/>
    <w:p w14:paraId="3038233C" w14:textId="77777777"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74AC89EA" w14:textId="77777777" w:rsidR="00C0363A" w:rsidRDefault="00C0363A" w:rsidP="00402C1D"/>
    <w:p w14:paraId="1A33BD09" w14:textId="77777777" w:rsidR="00402C1D" w:rsidRPr="0060077C" w:rsidRDefault="00402C1D" w:rsidP="00402C1D">
      <w:r w:rsidRPr="65B59272">
        <w:t>[4] Zhang, J., Yao, Y., &amp; Deng, B. (2021). Fast and Robust Iterative Closest Point. IEEE Transactions on Pattern Analysis and Machine Intelligence.</w:t>
      </w:r>
    </w:p>
    <w:p w14:paraId="4DE7D2D1" w14:textId="77777777" w:rsidR="00C0363A" w:rsidRDefault="00C0363A" w:rsidP="00402C1D"/>
    <w:p w14:paraId="518F7FE1" w14:textId="77777777"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0929C06B" w14:textId="77777777" w:rsidR="00C0363A" w:rsidRDefault="00C0363A" w:rsidP="00402C1D"/>
    <w:p w14:paraId="21C78F02" w14:textId="77777777"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7FC5F3CC" w14:textId="77777777" w:rsidR="00C0363A" w:rsidRDefault="00C0363A" w:rsidP="00402C1D"/>
    <w:p w14:paraId="6826E287" w14:textId="77777777"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36CD33FA" w14:textId="77777777" w:rsidR="00C0363A" w:rsidRDefault="00C0363A" w:rsidP="00402C1D"/>
    <w:p w14:paraId="794FDCFA" w14:textId="77777777"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07DD56E3" w14:textId="77777777" w:rsidR="00C0363A" w:rsidRDefault="00C0363A" w:rsidP="00402C1D"/>
    <w:p w14:paraId="515B03E0" w14:textId="77777777"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2BB0982B" w14:textId="77777777" w:rsidR="00C0363A" w:rsidRDefault="00C0363A" w:rsidP="00402C1D">
      <w:pPr>
        <w:tabs>
          <w:tab w:val="left" w:pos="6270"/>
        </w:tabs>
      </w:pPr>
    </w:p>
    <w:p w14:paraId="30CA83C3" w14:textId="77777777" w:rsidR="00402C1D" w:rsidRDefault="00402C1D" w:rsidP="00402C1D">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14:paraId="642D9705" w14:textId="77777777" w:rsidR="00402C1D" w:rsidRDefault="00402C1D" w:rsidP="00402C1D">
      <w:pPr>
        <w:tabs>
          <w:tab w:val="left" w:pos="6270"/>
        </w:tabs>
      </w:pPr>
      <w:r>
        <w:t>[11] Li, L., Yang, F., Zhu, H., Li, D., Li, Y., and Tang, L., 2017, “An Improved RANSAC for 3D Point Cloud Plane Segmentation Based on Normal Distribution Transformation Cells,” Remote Sens.</w:t>
      </w:r>
    </w:p>
    <w:p w14:paraId="44078A16" w14:textId="77777777" w:rsidR="00C0363A" w:rsidRDefault="00C0363A" w:rsidP="00402C1D"/>
    <w:p w14:paraId="70493DB7" w14:textId="77777777"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44D17983" w14:textId="77777777" w:rsidR="00C0363A" w:rsidRDefault="00C0363A" w:rsidP="00402C1D"/>
    <w:p w14:paraId="332F5CF3" w14:textId="77777777" w:rsidR="00402C1D" w:rsidRDefault="00402C1D" w:rsidP="00402C1D">
      <w:r>
        <w:t>[13] Wang, F., Liang, C., Ru, C., and Cheng, H., 2019, “An Improved Point Cloud Descriptor for Vision Based Robotic Grasping System,” Sensors (Switzerland).</w:t>
      </w:r>
    </w:p>
    <w:p w14:paraId="3B0D9F42" w14:textId="77777777" w:rsidR="00C0363A" w:rsidRDefault="00C0363A" w:rsidP="00402C1D"/>
    <w:p w14:paraId="14A37DAC" w14:textId="77777777" w:rsidR="00402C1D" w:rsidRDefault="00402C1D" w:rsidP="00402C1D">
      <w:r>
        <w:t xml:space="preserve">[14] Moreno, C., and Li, M., 2016, “A Comparative Study of Filtering Methods for Point Clouds in Real-Time Video </w:t>
      </w:r>
      <w:r>
        <w:t xml:space="preserve">Streaming,” </w:t>
      </w:r>
      <w:r>
        <w:rPr>
          <w:i/>
          <w:iCs/>
        </w:rPr>
        <w:t>Lecture Notes in Engineering and Computer Science</w:t>
      </w:r>
      <w:r>
        <w:t>.</w:t>
      </w:r>
    </w:p>
    <w:p w14:paraId="5F18E907" w14:textId="77777777" w:rsidR="00C0363A" w:rsidRDefault="00C0363A" w:rsidP="0011288D"/>
    <w:p w14:paraId="59B09E90" w14:textId="77777777"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67BFDF2A" w14:textId="77777777" w:rsidR="00C0363A" w:rsidRDefault="00C0363A" w:rsidP="00B456CA">
      <w:pPr>
        <w:suppressAutoHyphens w:val="0"/>
        <w:overflowPunct/>
        <w:autoSpaceDE/>
        <w:autoSpaceDN/>
        <w:adjustRightInd/>
        <w:jc w:val="left"/>
        <w:textAlignment w:val="auto"/>
      </w:pPr>
    </w:p>
    <w:p w14:paraId="46E13AD4" w14:textId="77777777" w:rsidR="00B456CA" w:rsidRPr="00B456CA" w:rsidRDefault="00B456CA" w:rsidP="00B456CA">
      <w:pPr>
        <w:suppressAutoHyphens w:val="0"/>
        <w:overflowPunct/>
        <w:autoSpaceDE/>
        <w:autoSpaceDN/>
        <w:adjustRightInd/>
        <w:jc w:val="left"/>
        <w:textAlignment w:val="auto"/>
        <w:rPr>
          <w:rFonts w:ascii="Segoe UI" w:hAnsi="Segoe UI" w:cs="Segoe UI"/>
          <w:kern w:val="0"/>
          <w:sz w:val="21"/>
          <w:szCs w:val="21"/>
        </w:rPr>
      </w:pPr>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 2011.</w:t>
      </w:r>
    </w:p>
    <w:p w14:paraId="499AB86C" w14:textId="77777777" w:rsidR="00C0363A" w:rsidRDefault="00C0363A" w:rsidP="0011288D"/>
    <w:p w14:paraId="4FA1E62B" w14:textId="77777777" w:rsidR="00B456CA" w:rsidRDefault="00590903" w:rsidP="0011288D">
      <w:r>
        <w:t>[17] Efficient Variants of the ICP Algorithm (proper citation needed)</w:t>
      </w:r>
    </w:p>
    <w:p w14:paraId="1107DEC9" w14:textId="77777777" w:rsidR="0093770A" w:rsidRDefault="0093770A" w:rsidP="0011288D">
      <w:r>
        <w:t xml:space="preserve">[18] </w:t>
      </w:r>
      <w:proofErr w:type="spellStart"/>
      <w:r w:rsidR="005C7EDE">
        <w:t>Marani</w:t>
      </w:r>
      <w:proofErr w:type="spellEnd"/>
      <w:r w:rsidR="005C7EDE">
        <w:t xml:space="preserve">, </w:t>
      </w:r>
      <w:r>
        <w:t>A modified iterative closest point algorithm for 3D point cloud registration</w:t>
      </w:r>
    </w:p>
    <w:p w14:paraId="75FA6C5B" w14:textId="77777777" w:rsidR="00C0363A" w:rsidRDefault="00C0363A" w:rsidP="0011288D"/>
    <w:p w14:paraId="231BC6C3" w14:textId="77777777" w:rsidR="006A563A" w:rsidRDefault="006A563A" w:rsidP="0011288D">
      <w:r>
        <w:t xml:space="preserve">[19] </w:t>
      </w:r>
      <w:proofErr w:type="spellStart"/>
      <w:r>
        <w:t>Schabel</w:t>
      </w:r>
      <w:proofErr w:type="spellEnd"/>
      <w:r>
        <w:t>, Efficient RANSAC for Point-Cloud Shape Detection</w:t>
      </w:r>
    </w:p>
    <w:p w14:paraId="7BA4E94C" w14:textId="77777777" w:rsidR="00C0363A" w:rsidRDefault="00C0363A" w:rsidP="0011288D"/>
    <w:p w14:paraId="00970D3D" w14:textId="77777777" w:rsidR="0098332A" w:rsidRDefault="0098332A" w:rsidP="0011288D">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Pr="0098332A">
        <w:t>Workpiece localization methods for robotic welding–a</w:t>
      </w:r>
      <w:r w:rsidR="007E4932">
        <w:t xml:space="preserve"> </w:t>
      </w:r>
      <w:r w:rsidRPr="0098332A">
        <w:t>review</w:t>
      </w:r>
    </w:p>
    <w:p w14:paraId="3DE37DC1" w14:textId="77777777" w:rsidR="00C0363A" w:rsidRDefault="00C0363A" w:rsidP="0011288D"/>
    <w:p w14:paraId="5B5C2F7A" w14:textId="77777777" w:rsidR="0098332A" w:rsidRDefault="0098332A" w:rsidP="0011288D">
      <w:r>
        <w:t>[21]</w:t>
      </w:r>
      <w:r w:rsidR="00896E38">
        <w:t xml:space="preserve"> </w:t>
      </w:r>
      <w:proofErr w:type="gramStart"/>
      <w:r w:rsidR="00892CB6" w:rsidRPr="00892CB6">
        <w:t>Manufacturing  Knowledge</w:t>
      </w:r>
      <w:proofErr w:type="gramEnd"/>
      <w:r w:rsidR="00892CB6" w:rsidRPr="00892CB6">
        <w:t xml:space="preserve">  for  Industrial  Robot  </w:t>
      </w:r>
      <w:proofErr w:type="spellStart"/>
      <w:r w:rsidR="00892CB6" w:rsidRPr="00892CB6">
        <w:t>Systems:Review</w:t>
      </w:r>
      <w:proofErr w:type="spellEnd"/>
      <w:r w:rsidR="00892CB6" w:rsidRPr="00892CB6">
        <w:t xml:space="preserve">  and  Synthesis  of  Model  Architecture</w:t>
      </w:r>
    </w:p>
    <w:p w14:paraId="7A9642DE" w14:textId="77777777" w:rsidR="00C0363A" w:rsidRDefault="00C0363A" w:rsidP="0011288D"/>
    <w:p w14:paraId="71903FE6" w14:textId="77777777" w:rsidR="00896E38" w:rsidRDefault="00896E38" w:rsidP="0011288D">
      <w:r>
        <w:t xml:space="preserve">[22] </w:t>
      </w:r>
      <w:r w:rsidRPr="00896E38">
        <w:t xml:space="preserve">Detection of workpiece shape deviations for tool path adaptation in </w:t>
      </w:r>
      <w:proofErr w:type="spellStart"/>
      <w:r w:rsidRPr="00896E38">
        <w:t>roboticdeburring</w:t>
      </w:r>
      <w:proofErr w:type="spellEnd"/>
      <w:r w:rsidRPr="00896E38">
        <w:t xml:space="preserve"> systems</w:t>
      </w:r>
    </w:p>
    <w:p w14:paraId="45F04122" w14:textId="77777777" w:rsidR="00C0363A" w:rsidRDefault="00C0363A" w:rsidP="0011288D"/>
    <w:p w14:paraId="2CFF8274" w14:textId="77777777" w:rsidR="00892CB6" w:rsidRDefault="0089139E" w:rsidP="0011288D">
      <w:r>
        <w:t>[23]</w:t>
      </w:r>
      <w:r w:rsidRPr="0089139E">
        <w:t xml:space="preserve"> Weld Seam Detection</w:t>
      </w:r>
      <w:r w:rsidR="007E4932">
        <w:t xml:space="preserve"> </w:t>
      </w:r>
      <w:r w:rsidRPr="0089139E">
        <w:t>using Computer Vision for</w:t>
      </w:r>
      <w:r w:rsidR="007E4932">
        <w:t xml:space="preserve"> </w:t>
      </w:r>
      <w:r w:rsidRPr="0089139E">
        <w:t>Robotic Arc Welding</w:t>
      </w:r>
    </w:p>
    <w:p w14:paraId="613C7275" w14:textId="77777777" w:rsidR="00C0363A" w:rsidRDefault="00C0363A" w:rsidP="0011288D"/>
    <w:p w14:paraId="66FFD5EF" w14:textId="77777777" w:rsidR="00BC441F" w:rsidRDefault="00BC441F" w:rsidP="0011288D">
      <w:r>
        <w:t xml:space="preserve">[24] </w:t>
      </w:r>
      <w:r w:rsidRPr="00BC441F">
        <w:t>Feature Extraction and Tracking of a Weld Joint for Adaptive Robotic Welding</w:t>
      </w:r>
    </w:p>
    <w:p w14:paraId="7FBF0D15" w14:textId="77777777" w:rsidR="00C0363A" w:rsidRDefault="00C0363A" w:rsidP="0011288D"/>
    <w:p w14:paraId="5F65E7F9" w14:textId="77777777" w:rsidR="00951D06" w:rsidRDefault="00951D06" w:rsidP="0011288D">
      <w:r>
        <w:t>[</w:t>
      </w:r>
      <w:r w:rsidR="00ED41F5">
        <w:t>25</w:t>
      </w:r>
      <w:r>
        <w:t xml:space="preserve">] </w:t>
      </w:r>
      <w:r w:rsidR="00ED41F5">
        <w:t xml:space="preserve">Chen, </w:t>
      </w:r>
      <w:r w:rsidRPr="00951D06">
        <w:t xml:space="preserve">Robotic Welding Systems with Vision-Sensing </w:t>
      </w:r>
      <w:proofErr w:type="spellStart"/>
      <w:r w:rsidRPr="00951D06">
        <w:t>andSelf</w:t>
      </w:r>
      <w:proofErr w:type="spellEnd"/>
      <w:r w:rsidRPr="00951D06">
        <w:t xml:space="preserve">-learning Neuron Control of Arc </w:t>
      </w:r>
      <w:proofErr w:type="spellStart"/>
      <w:r w:rsidRPr="00951D06">
        <w:t>WeldingDynamic</w:t>
      </w:r>
      <w:proofErr w:type="spellEnd"/>
      <w:r w:rsidRPr="00951D06">
        <w:t xml:space="preserve"> Process</w:t>
      </w:r>
    </w:p>
    <w:p w14:paraId="63811359" w14:textId="77777777" w:rsidR="00C0363A" w:rsidRDefault="00C0363A" w:rsidP="0011288D"/>
    <w:p w14:paraId="69D019A4" w14:textId="77777777" w:rsidR="00375304" w:rsidRDefault="00375304" w:rsidP="0011288D">
      <w:r>
        <w:t xml:space="preserve">[26] Teaser: Fast and </w:t>
      </w:r>
      <w:r w:rsidR="00FF30D3">
        <w:t>Certifiable Point Cloud Registration</w:t>
      </w:r>
    </w:p>
    <w:p w14:paraId="6F74A063" w14:textId="77777777" w:rsidR="00C0363A" w:rsidRDefault="00C0363A" w:rsidP="0011288D"/>
    <w:p w14:paraId="6839E0CF" w14:textId="77777777" w:rsidR="006035D5" w:rsidRPr="007E4932"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“The perfect match:3</w:t>
      </w:r>
      <w:proofErr w:type="gramStart"/>
      <w:r w:rsidRPr="007E4932">
        <w:t>d  point</w:t>
      </w:r>
      <w:proofErr w:type="gramEnd"/>
      <w:r w:rsidRPr="007E4932">
        <w:t xml:space="preserve">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14:paraId="0F72664E" w14:textId="77777777" w:rsidR="00C0363A" w:rsidRDefault="00C0363A" w:rsidP="0011288D"/>
    <w:p w14:paraId="32CB708A" w14:textId="77777777" w:rsidR="006035D5" w:rsidRPr="007E4932" w:rsidRDefault="006035D5" w:rsidP="0011288D">
      <w:r w:rsidRPr="007E4932">
        <w:t xml:space="preserve">[28] </w:t>
      </w:r>
      <w:r w:rsidR="001C41AE" w:rsidRPr="007E4932">
        <w:t xml:space="preserve">Y.  </w:t>
      </w:r>
      <w:proofErr w:type="gramStart"/>
      <w:r w:rsidR="001C41AE" w:rsidRPr="007E4932">
        <w:t>Wang  and</w:t>
      </w:r>
      <w:proofErr w:type="gramEnd"/>
      <w:r w:rsidR="001C41AE" w:rsidRPr="007E4932">
        <w:t xml:space="preserve">  J.  M.  </w:t>
      </w:r>
      <w:proofErr w:type="gramStart"/>
      <w:r w:rsidR="001C41AE" w:rsidRPr="007E4932">
        <w:t>Solomon,  “</w:t>
      </w:r>
      <w:proofErr w:type="gramEnd"/>
      <w:r w:rsidR="001C41AE" w:rsidRPr="007E4932">
        <w:t xml:space="preserve">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w:t>
      </w:r>
      <w:proofErr w:type="gramStart"/>
      <w:r w:rsidR="001C41AE" w:rsidRPr="007E4932">
        <w:t xml:space="preserve">on  </w:t>
      </w:r>
      <w:proofErr w:type="spellStart"/>
      <w:r w:rsidR="001C41AE" w:rsidRPr="007E4932">
        <w:t>ComputerVision</w:t>
      </w:r>
      <w:proofErr w:type="spellEnd"/>
      <w:proofErr w:type="gramEnd"/>
      <w:r w:rsidR="001C41AE" w:rsidRPr="007E4932">
        <w:t xml:space="preserve"> (ICCV), 2019.</w:t>
      </w:r>
    </w:p>
    <w:p w14:paraId="41A92C6F" w14:textId="77777777" w:rsidR="00C0363A" w:rsidRDefault="00C0363A" w:rsidP="0011288D"/>
    <w:p w14:paraId="121A710C" w14:textId="77777777" w:rsidR="001C41AE" w:rsidRPr="007E4932"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14:paraId="1B6FA138" w14:textId="77777777" w:rsidR="00C0363A" w:rsidRDefault="00C0363A" w:rsidP="0011288D"/>
    <w:p w14:paraId="24889C3D" w14:textId="77777777" w:rsidR="006035D5" w:rsidRDefault="007E4932" w:rsidP="0011288D">
      <w:r>
        <w:lastRenderedPageBreak/>
        <w:t xml:space="preserve">[28] Rajaraman, Dawson-Haggerty, </w:t>
      </w:r>
      <w:r w:rsidRPr="007E4932">
        <w:t>Automated Workpiece Localization for Robotic Welding</w:t>
      </w:r>
    </w:p>
    <w:p w14:paraId="27DEA129" w14:textId="77777777" w:rsidR="00C0363A" w:rsidRDefault="00C0363A" w:rsidP="0011288D"/>
    <w:p w14:paraId="22D962EF" w14:textId="77777777" w:rsidR="006B2770" w:rsidRDefault="006B2770" w:rsidP="0011288D">
      <w:r>
        <w:t xml:space="preserve">[29] </w:t>
      </w:r>
      <w:proofErr w:type="spellStart"/>
      <w:r>
        <w:t>Kuss</w:t>
      </w:r>
      <w:proofErr w:type="spellEnd"/>
      <w:r>
        <w:t xml:space="preserve"> - </w:t>
      </w:r>
      <w:r w:rsidRPr="006B2770">
        <w:t xml:space="preserve">Detection of Assembly Variations for Automatic Program </w:t>
      </w:r>
      <w:proofErr w:type="spellStart"/>
      <w:r w:rsidRPr="006B2770">
        <w:t>Adaptationin</w:t>
      </w:r>
      <w:proofErr w:type="spellEnd"/>
      <w:r w:rsidRPr="006B2770">
        <w:t xml:space="preserve"> Robotic Welding Systems</w:t>
      </w:r>
    </w:p>
    <w:p w14:paraId="08B537C7" w14:textId="77777777" w:rsidR="00B86CE7" w:rsidRDefault="00B86CE7" w:rsidP="0011288D"/>
    <w:p w14:paraId="2B2995AD" w14:textId="77777777" w:rsidR="00B86CE7" w:rsidRDefault="00B86CE7" w:rsidP="0011288D">
      <w:r>
        <w:t xml:space="preserve">[30] </w:t>
      </w:r>
      <w:proofErr w:type="spellStart"/>
      <w:r>
        <w:t>Kuss</w:t>
      </w:r>
      <w:proofErr w:type="spellEnd"/>
      <w:r>
        <w:t xml:space="preserve"> - </w:t>
      </w:r>
      <w:r w:rsidRPr="00B86CE7">
        <w:t>Automated planning of robotic MAG welding based on adaptive gap model</w:t>
      </w:r>
    </w:p>
    <w:p w14:paraId="755FD327" w14:textId="77777777" w:rsidR="00542EF1" w:rsidRDefault="00542EF1" w:rsidP="0011288D"/>
    <w:p w14:paraId="7834800B" w14:textId="77777777" w:rsidR="00542EF1" w:rsidRDefault="00542EF1" w:rsidP="0011288D">
      <w:r>
        <w:t>[</w:t>
      </w:r>
      <w:r w:rsidR="004B4F93">
        <w:t>31</w:t>
      </w:r>
      <w:r>
        <w:t xml:space="preserve">] </w:t>
      </w:r>
      <w:r w:rsidR="004B4F93">
        <w:t xml:space="preserve">Shah, </w:t>
      </w:r>
      <w:proofErr w:type="spellStart"/>
      <w:r w:rsidR="007A2274">
        <w:t>Sulaiman</w:t>
      </w:r>
      <w:proofErr w:type="spellEnd"/>
      <w:r w:rsidR="007A2274">
        <w:t xml:space="preserve">, </w:t>
      </w:r>
      <w:proofErr w:type="spellStart"/>
      <w:r w:rsidR="00C3029D">
        <w:t>el</w:t>
      </w:r>
      <w:proofErr w:type="spellEnd"/>
      <w:r w:rsidR="00C3029D">
        <w:t xml:space="preserve"> </w:t>
      </w:r>
      <w:proofErr w:type="gramStart"/>
      <w:r w:rsidR="00C3029D">
        <w:t>al. ,</w:t>
      </w:r>
      <w:proofErr w:type="gramEnd"/>
      <w:r w:rsidR="00C3029D">
        <w:t xml:space="preserve"> </w:t>
      </w:r>
      <w:r>
        <w:t xml:space="preserve">A review </w:t>
      </w:r>
      <w:r w:rsidR="003054FB">
        <w:t xml:space="preserve">paper on Vision Based Identification, Detection and Tracking of Weld Seams Path in Welding Robot </w:t>
      </w:r>
      <w:r w:rsidR="004B4F93">
        <w:t>Environment</w:t>
      </w:r>
    </w:p>
    <w:p w14:paraId="11211006" w14:textId="77777777" w:rsidR="00783510" w:rsidRDefault="00783510" w:rsidP="0011288D"/>
    <w:p w14:paraId="3C706A8E" w14:textId="77777777" w:rsidR="00783510" w:rsidRDefault="00783510" w:rsidP="0011288D">
      <w:r>
        <w:t xml:space="preserve">[32] Chen, </w:t>
      </w:r>
      <w:proofErr w:type="gramStart"/>
      <w:r>
        <w:t>The</w:t>
      </w:r>
      <w:proofErr w:type="gramEnd"/>
      <w:r>
        <w:t xml:space="preserve"> autonomous detection </w:t>
      </w:r>
      <w:r w:rsidR="00BB67A7">
        <w:t xml:space="preserve">and guiding of </w:t>
      </w:r>
      <w:r w:rsidR="00A41322">
        <w:t>start welding position for arc welding robot</w:t>
      </w:r>
    </w:p>
    <w:p w14:paraId="3FB4A227" w14:textId="77777777" w:rsidR="00DD7781" w:rsidRDefault="00DD7781" w:rsidP="0011288D"/>
    <w:p w14:paraId="0FBD8079" w14:textId="77777777" w:rsidR="00DD7781" w:rsidRDefault="00DD7781" w:rsidP="0011288D">
      <w:r>
        <w:t xml:space="preserve">[33] </w:t>
      </w:r>
      <w:r w:rsidR="00EE4F3B">
        <w:t xml:space="preserve">Fang, Chen, </w:t>
      </w:r>
      <w:r>
        <w:t xml:space="preserve">A Method of D-Type Weld Seam Extraction Based on Point </w:t>
      </w:r>
      <w:proofErr w:type="gramStart"/>
      <w:r>
        <w:t xml:space="preserve">Clouds </w:t>
      </w:r>
      <w:r w:rsidR="00EE4F3B">
        <w:t>,</w:t>
      </w:r>
      <w:proofErr w:type="gramEnd"/>
      <w:r w:rsidR="00EE4F3B">
        <w:t xml:space="preserve"> IEEE 2021</w:t>
      </w:r>
    </w:p>
    <w:p w14:paraId="73F64E50" w14:textId="77777777" w:rsidR="00F4553F" w:rsidRDefault="00F4553F" w:rsidP="0011288D"/>
    <w:p w14:paraId="4B274148" w14:textId="77777777" w:rsidR="00367BD9" w:rsidRDefault="00367BD9" w:rsidP="0011288D">
      <w:r>
        <w:t xml:space="preserve">[34] </w:t>
      </w:r>
      <w:r w:rsidR="00BD050A">
        <w:t xml:space="preserve">Ji, Ren, An Improved Method for Registration of </w:t>
      </w:r>
      <w:proofErr w:type="spellStart"/>
      <w:r w:rsidR="00BD050A">
        <w:t>Pointcloud</w:t>
      </w:r>
      <w:proofErr w:type="spellEnd"/>
    </w:p>
    <w:p w14:paraId="3C00487D" w14:textId="77777777" w:rsidR="00F4553F" w:rsidRPr="00BC441F" w:rsidRDefault="00F4553F" w:rsidP="0011288D"/>
    <w:p w14:paraId="71E9BB60" w14:textId="77777777" w:rsidR="0027268C" w:rsidRDefault="006C0B69" w:rsidP="0011288D">
      <w:r>
        <w:t>[</w:t>
      </w:r>
      <w:r w:rsidR="00F07248">
        <w:t>35</w:t>
      </w:r>
      <w:r>
        <w:t>]</w:t>
      </w:r>
      <w:r w:rsidR="0092416D">
        <w:t xml:space="preserve"> </w:t>
      </w:r>
      <w:r w:rsidR="00F40C18">
        <w:t xml:space="preserve">A vision based </w:t>
      </w:r>
      <w:proofErr w:type="spellStart"/>
      <w:r w:rsidR="00F40C18">
        <w:t>self tuning</w:t>
      </w:r>
      <w:proofErr w:type="spellEnd"/>
      <w:r w:rsidR="00F40C18">
        <w:t xml:space="preserve"> fuzzy controller for fillet weld seam tracking</w:t>
      </w:r>
    </w:p>
    <w:p w14:paraId="2EC63528" w14:textId="77777777" w:rsidR="00366142" w:rsidRDefault="00366142" w:rsidP="0011288D"/>
    <w:p w14:paraId="04F20CF0" w14:textId="77777777" w:rsidR="00366142" w:rsidRPr="0011288D" w:rsidRDefault="00366142" w:rsidP="0011288D"/>
    <w:sectPr w:rsidR="00366142"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5" w:author="Shelton, Robert (rashelton42)" w:date="2021-03-06T18:23:00Z" w:initials="SR(">
    <w:p w14:paraId="54E6F8A7" w14:textId="77777777" w:rsidR="00D7049E" w:rsidRDefault="00D7049E"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E6F8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5588"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E6F8A7" w16cid:durableId="25BE55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49702" w14:textId="77777777" w:rsidR="0073296C" w:rsidRDefault="0073296C">
      <w:r>
        <w:separator/>
      </w:r>
    </w:p>
  </w:endnote>
  <w:endnote w:type="continuationSeparator" w:id="0">
    <w:p w14:paraId="2761D37D" w14:textId="77777777" w:rsidR="0073296C" w:rsidRDefault="00732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D7C2" w14:textId="77777777" w:rsidR="00D7049E" w:rsidRDefault="00D7049E">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DF19D" w14:textId="77777777" w:rsidR="0073296C" w:rsidRDefault="0073296C">
      <w:r>
        <w:separator/>
      </w:r>
    </w:p>
  </w:footnote>
  <w:footnote w:type="continuationSeparator" w:id="0">
    <w:p w14:paraId="4C8AF0CC" w14:textId="77777777" w:rsidR="0073296C" w:rsidRDefault="007329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nfield, Stephen">
    <w15:presenceInfo w15:providerId="AD" w15:userId="S-1-5-21-1777954443-780945429-581009308-1268"/>
  </w15:person>
  <w15:person w15:author="Hill, Tristan">
    <w15:presenceInfo w15:providerId="None" w15:userId="Hill, Tristan"/>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3009E"/>
    <w:rsid w:val="000341DB"/>
    <w:rsid w:val="000363DA"/>
    <w:rsid w:val="00036753"/>
    <w:rsid w:val="000371E2"/>
    <w:rsid w:val="00037576"/>
    <w:rsid w:val="000455A6"/>
    <w:rsid w:val="00047505"/>
    <w:rsid w:val="000552C1"/>
    <w:rsid w:val="00056E0C"/>
    <w:rsid w:val="00060BA4"/>
    <w:rsid w:val="00070062"/>
    <w:rsid w:val="00070814"/>
    <w:rsid w:val="00077515"/>
    <w:rsid w:val="00081FC6"/>
    <w:rsid w:val="000823E0"/>
    <w:rsid w:val="000863C9"/>
    <w:rsid w:val="00086648"/>
    <w:rsid w:val="00092D65"/>
    <w:rsid w:val="000A36DA"/>
    <w:rsid w:val="000B75B4"/>
    <w:rsid w:val="000C2905"/>
    <w:rsid w:val="000C4EDE"/>
    <w:rsid w:val="000C58EB"/>
    <w:rsid w:val="000C6562"/>
    <w:rsid w:val="000C6E41"/>
    <w:rsid w:val="000C7573"/>
    <w:rsid w:val="000D2B33"/>
    <w:rsid w:val="000D6949"/>
    <w:rsid w:val="000D726E"/>
    <w:rsid w:val="000D74FB"/>
    <w:rsid w:val="000E4222"/>
    <w:rsid w:val="000F6C9E"/>
    <w:rsid w:val="0010363F"/>
    <w:rsid w:val="001054F8"/>
    <w:rsid w:val="0010639B"/>
    <w:rsid w:val="00111204"/>
    <w:rsid w:val="001117A5"/>
    <w:rsid w:val="0011288D"/>
    <w:rsid w:val="00113529"/>
    <w:rsid w:val="00115481"/>
    <w:rsid w:val="00121A08"/>
    <w:rsid w:val="0012344E"/>
    <w:rsid w:val="001276CE"/>
    <w:rsid w:val="001345F4"/>
    <w:rsid w:val="00134C44"/>
    <w:rsid w:val="0014064C"/>
    <w:rsid w:val="0014393B"/>
    <w:rsid w:val="00146EB0"/>
    <w:rsid w:val="00150624"/>
    <w:rsid w:val="00154518"/>
    <w:rsid w:val="0015475D"/>
    <w:rsid w:val="001568F5"/>
    <w:rsid w:val="001620EF"/>
    <w:rsid w:val="001628A5"/>
    <w:rsid w:val="00162BB1"/>
    <w:rsid w:val="00164259"/>
    <w:rsid w:val="00164C44"/>
    <w:rsid w:val="00167231"/>
    <w:rsid w:val="001717AD"/>
    <w:rsid w:val="001720E8"/>
    <w:rsid w:val="00173FBA"/>
    <w:rsid w:val="00176245"/>
    <w:rsid w:val="00185C6E"/>
    <w:rsid w:val="00187C1B"/>
    <w:rsid w:val="001A0375"/>
    <w:rsid w:val="001A1B1F"/>
    <w:rsid w:val="001A629D"/>
    <w:rsid w:val="001A65E4"/>
    <w:rsid w:val="001B067C"/>
    <w:rsid w:val="001B1460"/>
    <w:rsid w:val="001B3811"/>
    <w:rsid w:val="001B6435"/>
    <w:rsid w:val="001B7B91"/>
    <w:rsid w:val="001C1DC7"/>
    <w:rsid w:val="001C41AE"/>
    <w:rsid w:val="001C792A"/>
    <w:rsid w:val="001D2AFE"/>
    <w:rsid w:val="001E0088"/>
    <w:rsid w:val="001E0779"/>
    <w:rsid w:val="001E2214"/>
    <w:rsid w:val="001E250F"/>
    <w:rsid w:val="001E2D00"/>
    <w:rsid w:val="001E50B6"/>
    <w:rsid w:val="001E615A"/>
    <w:rsid w:val="001F0164"/>
    <w:rsid w:val="001F088D"/>
    <w:rsid w:val="001F5D51"/>
    <w:rsid w:val="00201A54"/>
    <w:rsid w:val="00203C7F"/>
    <w:rsid w:val="0020481B"/>
    <w:rsid w:val="0020511D"/>
    <w:rsid w:val="00205D4F"/>
    <w:rsid w:val="00207933"/>
    <w:rsid w:val="00215ACB"/>
    <w:rsid w:val="00221934"/>
    <w:rsid w:val="00225D80"/>
    <w:rsid w:val="00240087"/>
    <w:rsid w:val="00241239"/>
    <w:rsid w:val="0024262C"/>
    <w:rsid w:val="0025331A"/>
    <w:rsid w:val="00254499"/>
    <w:rsid w:val="0026174E"/>
    <w:rsid w:val="002623C8"/>
    <w:rsid w:val="00266874"/>
    <w:rsid w:val="0027018A"/>
    <w:rsid w:val="0027268C"/>
    <w:rsid w:val="00276020"/>
    <w:rsid w:val="0027683D"/>
    <w:rsid w:val="0028209F"/>
    <w:rsid w:val="00282253"/>
    <w:rsid w:val="00284948"/>
    <w:rsid w:val="002939E6"/>
    <w:rsid w:val="00296AEC"/>
    <w:rsid w:val="00297EB0"/>
    <w:rsid w:val="002A141C"/>
    <w:rsid w:val="002A19B3"/>
    <w:rsid w:val="002A3F56"/>
    <w:rsid w:val="002A44F9"/>
    <w:rsid w:val="002A4B1E"/>
    <w:rsid w:val="002B0AA0"/>
    <w:rsid w:val="002B3339"/>
    <w:rsid w:val="002B53C4"/>
    <w:rsid w:val="002B5F32"/>
    <w:rsid w:val="002B7CCB"/>
    <w:rsid w:val="002C2A9F"/>
    <w:rsid w:val="002C2D1B"/>
    <w:rsid w:val="002C4CC4"/>
    <w:rsid w:val="002C6A9A"/>
    <w:rsid w:val="002D29BA"/>
    <w:rsid w:val="002D5E0A"/>
    <w:rsid w:val="002D6B71"/>
    <w:rsid w:val="002E26FA"/>
    <w:rsid w:val="002E2C37"/>
    <w:rsid w:val="002E5270"/>
    <w:rsid w:val="002F0B09"/>
    <w:rsid w:val="002F69E6"/>
    <w:rsid w:val="002F6EC4"/>
    <w:rsid w:val="002F74F5"/>
    <w:rsid w:val="0030254D"/>
    <w:rsid w:val="003052BB"/>
    <w:rsid w:val="003054FB"/>
    <w:rsid w:val="003072E9"/>
    <w:rsid w:val="003161A7"/>
    <w:rsid w:val="00317A2C"/>
    <w:rsid w:val="00320E59"/>
    <w:rsid w:val="003217AE"/>
    <w:rsid w:val="0032639D"/>
    <w:rsid w:val="0033049C"/>
    <w:rsid w:val="00347A28"/>
    <w:rsid w:val="00347C5B"/>
    <w:rsid w:val="00352163"/>
    <w:rsid w:val="003523A7"/>
    <w:rsid w:val="00353293"/>
    <w:rsid w:val="00353465"/>
    <w:rsid w:val="00354732"/>
    <w:rsid w:val="00354C93"/>
    <w:rsid w:val="003551A2"/>
    <w:rsid w:val="00355A46"/>
    <w:rsid w:val="00364D03"/>
    <w:rsid w:val="0036571A"/>
    <w:rsid w:val="00365795"/>
    <w:rsid w:val="00365D52"/>
    <w:rsid w:val="00366142"/>
    <w:rsid w:val="00367BD9"/>
    <w:rsid w:val="00374551"/>
    <w:rsid w:val="00375304"/>
    <w:rsid w:val="003755D1"/>
    <w:rsid w:val="00380158"/>
    <w:rsid w:val="003803EB"/>
    <w:rsid w:val="0038182A"/>
    <w:rsid w:val="00384EB5"/>
    <w:rsid w:val="00390A3A"/>
    <w:rsid w:val="003919B7"/>
    <w:rsid w:val="003958D6"/>
    <w:rsid w:val="00397F39"/>
    <w:rsid w:val="003A3C0E"/>
    <w:rsid w:val="003A57D7"/>
    <w:rsid w:val="003A6C9A"/>
    <w:rsid w:val="003B37BC"/>
    <w:rsid w:val="003B605F"/>
    <w:rsid w:val="003C17CD"/>
    <w:rsid w:val="003C23B3"/>
    <w:rsid w:val="003C34DB"/>
    <w:rsid w:val="003C38A2"/>
    <w:rsid w:val="003C6AD7"/>
    <w:rsid w:val="003D1217"/>
    <w:rsid w:val="003D1C34"/>
    <w:rsid w:val="003D3240"/>
    <w:rsid w:val="003E27FF"/>
    <w:rsid w:val="003E611A"/>
    <w:rsid w:val="003E7BB6"/>
    <w:rsid w:val="003F040C"/>
    <w:rsid w:val="003F408A"/>
    <w:rsid w:val="00400BA0"/>
    <w:rsid w:val="00402C1D"/>
    <w:rsid w:val="00405701"/>
    <w:rsid w:val="00407B66"/>
    <w:rsid w:val="00412E2B"/>
    <w:rsid w:val="0041331B"/>
    <w:rsid w:val="004136C5"/>
    <w:rsid w:val="00416E7D"/>
    <w:rsid w:val="004173B5"/>
    <w:rsid w:val="00421ACE"/>
    <w:rsid w:val="004302C8"/>
    <w:rsid w:val="00431299"/>
    <w:rsid w:val="00432801"/>
    <w:rsid w:val="00432C8C"/>
    <w:rsid w:val="00445C47"/>
    <w:rsid w:val="004467AC"/>
    <w:rsid w:val="0045118C"/>
    <w:rsid w:val="00453B77"/>
    <w:rsid w:val="00461FFF"/>
    <w:rsid w:val="00472ED9"/>
    <w:rsid w:val="0047444E"/>
    <w:rsid w:val="0048160C"/>
    <w:rsid w:val="00484AE1"/>
    <w:rsid w:val="00485B2E"/>
    <w:rsid w:val="00491022"/>
    <w:rsid w:val="00492FD8"/>
    <w:rsid w:val="004973D6"/>
    <w:rsid w:val="004A1523"/>
    <w:rsid w:val="004B2C8E"/>
    <w:rsid w:val="004B4F93"/>
    <w:rsid w:val="004B6ED7"/>
    <w:rsid w:val="004B7B30"/>
    <w:rsid w:val="004C1B48"/>
    <w:rsid w:val="004C59D2"/>
    <w:rsid w:val="004C64C5"/>
    <w:rsid w:val="004D03B2"/>
    <w:rsid w:val="004D04E4"/>
    <w:rsid w:val="004D058F"/>
    <w:rsid w:val="004D063D"/>
    <w:rsid w:val="004D0D0D"/>
    <w:rsid w:val="004D1C80"/>
    <w:rsid w:val="004D7475"/>
    <w:rsid w:val="004E5A78"/>
    <w:rsid w:val="004F16A9"/>
    <w:rsid w:val="005009E7"/>
    <w:rsid w:val="00501364"/>
    <w:rsid w:val="005026B3"/>
    <w:rsid w:val="00504C8C"/>
    <w:rsid w:val="00505DE0"/>
    <w:rsid w:val="00510D5C"/>
    <w:rsid w:val="00516DA6"/>
    <w:rsid w:val="005223FE"/>
    <w:rsid w:val="00524048"/>
    <w:rsid w:val="00524ED4"/>
    <w:rsid w:val="00530624"/>
    <w:rsid w:val="00541BAC"/>
    <w:rsid w:val="00542EF1"/>
    <w:rsid w:val="00547C80"/>
    <w:rsid w:val="00552BC4"/>
    <w:rsid w:val="00561288"/>
    <w:rsid w:val="00567493"/>
    <w:rsid w:val="0057137B"/>
    <w:rsid w:val="0057209F"/>
    <w:rsid w:val="00573E6D"/>
    <w:rsid w:val="00577192"/>
    <w:rsid w:val="005825AA"/>
    <w:rsid w:val="005827E0"/>
    <w:rsid w:val="005841ED"/>
    <w:rsid w:val="00590903"/>
    <w:rsid w:val="00591132"/>
    <w:rsid w:val="00591449"/>
    <w:rsid w:val="0059210B"/>
    <w:rsid w:val="00592757"/>
    <w:rsid w:val="00592792"/>
    <w:rsid w:val="005957C0"/>
    <w:rsid w:val="005A125A"/>
    <w:rsid w:val="005A1C82"/>
    <w:rsid w:val="005A5ED9"/>
    <w:rsid w:val="005A6AB4"/>
    <w:rsid w:val="005B4B4B"/>
    <w:rsid w:val="005C27E5"/>
    <w:rsid w:val="005C2ADC"/>
    <w:rsid w:val="005C3EF6"/>
    <w:rsid w:val="005C442C"/>
    <w:rsid w:val="005C4588"/>
    <w:rsid w:val="005C7C1F"/>
    <w:rsid w:val="005C7EDE"/>
    <w:rsid w:val="005D0617"/>
    <w:rsid w:val="005D0FC5"/>
    <w:rsid w:val="005D2C62"/>
    <w:rsid w:val="005E1229"/>
    <w:rsid w:val="005E134D"/>
    <w:rsid w:val="005E15A4"/>
    <w:rsid w:val="005E5466"/>
    <w:rsid w:val="005E6754"/>
    <w:rsid w:val="005F163E"/>
    <w:rsid w:val="005F3F0C"/>
    <w:rsid w:val="005F50EC"/>
    <w:rsid w:val="005F6EDE"/>
    <w:rsid w:val="006022DE"/>
    <w:rsid w:val="006035D5"/>
    <w:rsid w:val="006053A4"/>
    <w:rsid w:val="00605401"/>
    <w:rsid w:val="0060591C"/>
    <w:rsid w:val="00606D80"/>
    <w:rsid w:val="006249CA"/>
    <w:rsid w:val="0062526A"/>
    <w:rsid w:val="006302AB"/>
    <w:rsid w:val="00635DB4"/>
    <w:rsid w:val="00641FC6"/>
    <w:rsid w:val="00642714"/>
    <w:rsid w:val="00642EFB"/>
    <w:rsid w:val="0064349E"/>
    <w:rsid w:val="00644719"/>
    <w:rsid w:val="00645A12"/>
    <w:rsid w:val="006472D1"/>
    <w:rsid w:val="006479D2"/>
    <w:rsid w:val="00650061"/>
    <w:rsid w:val="00650978"/>
    <w:rsid w:val="00652F3B"/>
    <w:rsid w:val="00653DAC"/>
    <w:rsid w:val="00656074"/>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7C35"/>
    <w:rsid w:val="006A023B"/>
    <w:rsid w:val="006A563A"/>
    <w:rsid w:val="006A73A4"/>
    <w:rsid w:val="006B094E"/>
    <w:rsid w:val="006B2770"/>
    <w:rsid w:val="006B2BE4"/>
    <w:rsid w:val="006B57AE"/>
    <w:rsid w:val="006C0B69"/>
    <w:rsid w:val="006C2E4C"/>
    <w:rsid w:val="006D46CE"/>
    <w:rsid w:val="006D6B9E"/>
    <w:rsid w:val="006E1E81"/>
    <w:rsid w:val="006E57FE"/>
    <w:rsid w:val="006F6D43"/>
    <w:rsid w:val="006F7A01"/>
    <w:rsid w:val="007007DA"/>
    <w:rsid w:val="007044EB"/>
    <w:rsid w:val="00704CF8"/>
    <w:rsid w:val="00705586"/>
    <w:rsid w:val="007059BE"/>
    <w:rsid w:val="00710C69"/>
    <w:rsid w:val="007131D8"/>
    <w:rsid w:val="00713BB6"/>
    <w:rsid w:val="00723AA4"/>
    <w:rsid w:val="0073296C"/>
    <w:rsid w:val="00732F28"/>
    <w:rsid w:val="00733BCE"/>
    <w:rsid w:val="007364C5"/>
    <w:rsid w:val="0073705B"/>
    <w:rsid w:val="007447BD"/>
    <w:rsid w:val="00746061"/>
    <w:rsid w:val="00750E63"/>
    <w:rsid w:val="00755562"/>
    <w:rsid w:val="00762F0C"/>
    <w:rsid w:val="00765F33"/>
    <w:rsid w:val="00766A3F"/>
    <w:rsid w:val="00766ABF"/>
    <w:rsid w:val="007719FD"/>
    <w:rsid w:val="007720FC"/>
    <w:rsid w:val="00775118"/>
    <w:rsid w:val="007754D0"/>
    <w:rsid w:val="007806E1"/>
    <w:rsid w:val="007813AD"/>
    <w:rsid w:val="00783510"/>
    <w:rsid w:val="00785329"/>
    <w:rsid w:val="0079708C"/>
    <w:rsid w:val="007A0313"/>
    <w:rsid w:val="007A172C"/>
    <w:rsid w:val="007A2274"/>
    <w:rsid w:val="007A2802"/>
    <w:rsid w:val="007A2F64"/>
    <w:rsid w:val="007B1093"/>
    <w:rsid w:val="007B2841"/>
    <w:rsid w:val="007B2BF3"/>
    <w:rsid w:val="007B76A0"/>
    <w:rsid w:val="007C22EA"/>
    <w:rsid w:val="007C43C5"/>
    <w:rsid w:val="007C4E0D"/>
    <w:rsid w:val="007D3B37"/>
    <w:rsid w:val="007E2257"/>
    <w:rsid w:val="007E4932"/>
    <w:rsid w:val="007E77C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58CD"/>
    <w:rsid w:val="00830F9B"/>
    <w:rsid w:val="0084053B"/>
    <w:rsid w:val="00843102"/>
    <w:rsid w:val="008451DA"/>
    <w:rsid w:val="00846A90"/>
    <w:rsid w:val="008503B0"/>
    <w:rsid w:val="00852115"/>
    <w:rsid w:val="0085261B"/>
    <w:rsid w:val="00853B10"/>
    <w:rsid w:val="008560E0"/>
    <w:rsid w:val="00860C3E"/>
    <w:rsid w:val="0086240A"/>
    <w:rsid w:val="00865947"/>
    <w:rsid w:val="00867A39"/>
    <w:rsid w:val="0087635D"/>
    <w:rsid w:val="00876657"/>
    <w:rsid w:val="00876D4F"/>
    <w:rsid w:val="0088074A"/>
    <w:rsid w:val="008854A3"/>
    <w:rsid w:val="008858C3"/>
    <w:rsid w:val="00885B36"/>
    <w:rsid w:val="00890C0C"/>
    <w:rsid w:val="0089139E"/>
    <w:rsid w:val="00892890"/>
    <w:rsid w:val="00892CB6"/>
    <w:rsid w:val="00896E38"/>
    <w:rsid w:val="00897D73"/>
    <w:rsid w:val="008A15D2"/>
    <w:rsid w:val="008A1BFD"/>
    <w:rsid w:val="008B61D2"/>
    <w:rsid w:val="008C095F"/>
    <w:rsid w:val="008C34D0"/>
    <w:rsid w:val="008C6D5B"/>
    <w:rsid w:val="008C7FCC"/>
    <w:rsid w:val="008D3F2B"/>
    <w:rsid w:val="008D73CE"/>
    <w:rsid w:val="008D7E14"/>
    <w:rsid w:val="008E363F"/>
    <w:rsid w:val="008E7010"/>
    <w:rsid w:val="008F38DB"/>
    <w:rsid w:val="008F42AC"/>
    <w:rsid w:val="008F6CCE"/>
    <w:rsid w:val="008F6FED"/>
    <w:rsid w:val="00904E0C"/>
    <w:rsid w:val="00910662"/>
    <w:rsid w:val="00913039"/>
    <w:rsid w:val="009153FF"/>
    <w:rsid w:val="00917300"/>
    <w:rsid w:val="00920657"/>
    <w:rsid w:val="009218BA"/>
    <w:rsid w:val="0092416D"/>
    <w:rsid w:val="0092588E"/>
    <w:rsid w:val="0092674A"/>
    <w:rsid w:val="00934BE2"/>
    <w:rsid w:val="009356C0"/>
    <w:rsid w:val="00936423"/>
    <w:rsid w:val="0093770A"/>
    <w:rsid w:val="00940364"/>
    <w:rsid w:val="00943070"/>
    <w:rsid w:val="00943DF7"/>
    <w:rsid w:val="00951D06"/>
    <w:rsid w:val="00955E0D"/>
    <w:rsid w:val="00956013"/>
    <w:rsid w:val="009561DE"/>
    <w:rsid w:val="00956EAD"/>
    <w:rsid w:val="00962996"/>
    <w:rsid w:val="00964584"/>
    <w:rsid w:val="00965432"/>
    <w:rsid w:val="00967045"/>
    <w:rsid w:val="009715EC"/>
    <w:rsid w:val="00972624"/>
    <w:rsid w:val="0097470D"/>
    <w:rsid w:val="00974F6C"/>
    <w:rsid w:val="0098332A"/>
    <w:rsid w:val="00983612"/>
    <w:rsid w:val="00986AFC"/>
    <w:rsid w:val="00997D7D"/>
    <w:rsid w:val="009A0B47"/>
    <w:rsid w:val="009A512F"/>
    <w:rsid w:val="009A7280"/>
    <w:rsid w:val="009B2642"/>
    <w:rsid w:val="009B62A2"/>
    <w:rsid w:val="009C1ACB"/>
    <w:rsid w:val="009C3733"/>
    <w:rsid w:val="009D263E"/>
    <w:rsid w:val="009D3EC0"/>
    <w:rsid w:val="009D5C98"/>
    <w:rsid w:val="009D5EAF"/>
    <w:rsid w:val="009D7472"/>
    <w:rsid w:val="009D7BB3"/>
    <w:rsid w:val="009E22F7"/>
    <w:rsid w:val="009E4E9A"/>
    <w:rsid w:val="009F1330"/>
    <w:rsid w:val="009F4F0B"/>
    <w:rsid w:val="009F524E"/>
    <w:rsid w:val="009F7EC2"/>
    <w:rsid w:val="00A066F8"/>
    <w:rsid w:val="00A075B7"/>
    <w:rsid w:val="00A12E86"/>
    <w:rsid w:val="00A21F32"/>
    <w:rsid w:val="00A220EC"/>
    <w:rsid w:val="00A23082"/>
    <w:rsid w:val="00A23841"/>
    <w:rsid w:val="00A31548"/>
    <w:rsid w:val="00A33F72"/>
    <w:rsid w:val="00A34024"/>
    <w:rsid w:val="00A35827"/>
    <w:rsid w:val="00A37134"/>
    <w:rsid w:val="00A41322"/>
    <w:rsid w:val="00A45702"/>
    <w:rsid w:val="00A5037A"/>
    <w:rsid w:val="00A50EFE"/>
    <w:rsid w:val="00A52EB0"/>
    <w:rsid w:val="00A55942"/>
    <w:rsid w:val="00A56EC0"/>
    <w:rsid w:val="00A64A56"/>
    <w:rsid w:val="00A67146"/>
    <w:rsid w:val="00A67F23"/>
    <w:rsid w:val="00A70BD7"/>
    <w:rsid w:val="00A727C2"/>
    <w:rsid w:val="00A82F43"/>
    <w:rsid w:val="00AB1AF8"/>
    <w:rsid w:val="00AB421F"/>
    <w:rsid w:val="00AB60B8"/>
    <w:rsid w:val="00AB779A"/>
    <w:rsid w:val="00AC0FCA"/>
    <w:rsid w:val="00AC576C"/>
    <w:rsid w:val="00AD4E35"/>
    <w:rsid w:val="00AD5799"/>
    <w:rsid w:val="00AD5898"/>
    <w:rsid w:val="00AE23BB"/>
    <w:rsid w:val="00AE4627"/>
    <w:rsid w:val="00AE597F"/>
    <w:rsid w:val="00AE6E12"/>
    <w:rsid w:val="00AE6FD9"/>
    <w:rsid w:val="00AE7B3A"/>
    <w:rsid w:val="00AF07AB"/>
    <w:rsid w:val="00AF4136"/>
    <w:rsid w:val="00AF4F41"/>
    <w:rsid w:val="00AF76A9"/>
    <w:rsid w:val="00B01941"/>
    <w:rsid w:val="00B064F8"/>
    <w:rsid w:val="00B11EC3"/>
    <w:rsid w:val="00B16B0C"/>
    <w:rsid w:val="00B254B3"/>
    <w:rsid w:val="00B26D81"/>
    <w:rsid w:val="00B32727"/>
    <w:rsid w:val="00B32E10"/>
    <w:rsid w:val="00B40A4A"/>
    <w:rsid w:val="00B456CA"/>
    <w:rsid w:val="00B469E8"/>
    <w:rsid w:val="00B4758C"/>
    <w:rsid w:val="00B503F4"/>
    <w:rsid w:val="00B50F69"/>
    <w:rsid w:val="00B53219"/>
    <w:rsid w:val="00B5331E"/>
    <w:rsid w:val="00B55796"/>
    <w:rsid w:val="00B60DAD"/>
    <w:rsid w:val="00B6176E"/>
    <w:rsid w:val="00B64436"/>
    <w:rsid w:val="00B67CE2"/>
    <w:rsid w:val="00B70E2C"/>
    <w:rsid w:val="00B71517"/>
    <w:rsid w:val="00B742A6"/>
    <w:rsid w:val="00B7512E"/>
    <w:rsid w:val="00B75D1A"/>
    <w:rsid w:val="00B75F1A"/>
    <w:rsid w:val="00B826EE"/>
    <w:rsid w:val="00B82D30"/>
    <w:rsid w:val="00B855E4"/>
    <w:rsid w:val="00B86CE7"/>
    <w:rsid w:val="00B87761"/>
    <w:rsid w:val="00B90D99"/>
    <w:rsid w:val="00B92473"/>
    <w:rsid w:val="00BA3EA9"/>
    <w:rsid w:val="00BA4304"/>
    <w:rsid w:val="00BA5E35"/>
    <w:rsid w:val="00BB11FC"/>
    <w:rsid w:val="00BB1A61"/>
    <w:rsid w:val="00BB552F"/>
    <w:rsid w:val="00BB67A7"/>
    <w:rsid w:val="00BC441F"/>
    <w:rsid w:val="00BC4B1C"/>
    <w:rsid w:val="00BD0081"/>
    <w:rsid w:val="00BD050A"/>
    <w:rsid w:val="00BD1F2F"/>
    <w:rsid w:val="00BD3149"/>
    <w:rsid w:val="00BD4C98"/>
    <w:rsid w:val="00BE716A"/>
    <w:rsid w:val="00BF5AE8"/>
    <w:rsid w:val="00BF6707"/>
    <w:rsid w:val="00BF7838"/>
    <w:rsid w:val="00C00F96"/>
    <w:rsid w:val="00C029D3"/>
    <w:rsid w:val="00C0363A"/>
    <w:rsid w:val="00C0473E"/>
    <w:rsid w:val="00C101EB"/>
    <w:rsid w:val="00C1276E"/>
    <w:rsid w:val="00C12CCC"/>
    <w:rsid w:val="00C21717"/>
    <w:rsid w:val="00C269A2"/>
    <w:rsid w:val="00C27004"/>
    <w:rsid w:val="00C3029D"/>
    <w:rsid w:val="00C32802"/>
    <w:rsid w:val="00C33201"/>
    <w:rsid w:val="00C3404A"/>
    <w:rsid w:val="00C35603"/>
    <w:rsid w:val="00C360D9"/>
    <w:rsid w:val="00C37DD9"/>
    <w:rsid w:val="00C4286A"/>
    <w:rsid w:val="00C46393"/>
    <w:rsid w:val="00C50908"/>
    <w:rsid w:val="00C55A53"/>
    <w:rsid w:val="00C561B6"/>
    <w:rsid w:val="00C63966"/>
    <w:rsid w:val="00C70841"/>
    <w:rsid w:val="00C80135"/>
    <w:rsid w:val="00C81EA9"/>
    <w:rsid w:val="00C92BC3"/>
    <w:rsid w:val="00CA57A9"/>
    <w:rsid w:val="00CA5B8F"/>
    <w:rsid w:val="00CA7293"/>
    <w:rsid w:val="00CB27AF"/>
    <w:rsid w:val="00CC0857"/>
    <w:rsid w:val="00CC13A9"/>
    <w:rsid w:val="00CC29D7"/>
    <w:rsid w:val="00CC4975"/>
    <w:rsid w:val="00CC575C"/>
    <w:rsid w:val="00CC61F1"/>
    <w:rsid w:val="00CF1FE6"/>
    <w:rsid w:val="00CF3B9F"/>
    <w:rsid w:val="00CF4222"/>
    <w:rsid w:val="00CF668B"/>
    <w:rsid w:val="00CF6D59"/>
    <w:rsid w:val="00CF77C8"/>
    <w:rsid w:val="00D0214E"/>
    <w:rsid w:val="00D02522"/>
    <w:rsid w:val="00D03856"/>
    <w:rsid w:val="00D0586C"/>
    <w:rsid w:val="00D135E6"/>
    <w:rsid w:val="00D13BC4"/>
    <w:rsid w:val="00D16C78"/>
    <w:rsid w:val="00D217AE"/>
    <w:rsid w:val="00D2417D"/>
    <w:rsid w:val="00D2548D"/>
    <w:rsid w:val="00D32CBD"/>
    <w:rsid w:val="00D35DDA"/>
    <w:rsid w:val="00D364A0"/>
    <w:rsid w:val="00D37E7C"/>
    <w:rsid w:val="00D42787"/>
    <w:rsid w:val="00D45470"/>
    <w:rsid w:val="00D45EAC"/>
    <w:rsid w:val="00D46F7E"/>
    <w:rsid w:val="00D471D9"/>
    <w:rsid w:val="00D47635"/>
    <w:rsid w:val="00D479E6"/>
    <w:rsid w:val="00D5068F"/>
    <w:rsid w:val="00D52977"/>
    <w:rsid w:val="00D55838"/>
    <w:rsid w:val="00D569EA"/>
    <w:rsid w:val="00D61F7B"/>
    <w:rsid w:val="00D61FB6"/>
    <w:rsid w:val="00D67742"/>
    <w:rsid w:val="00D7049E"/>
    <w:rsid w:val="00D7124A"/>
    <w:rsid w:val="00D75B84"/>
    <w:rsid w:val="00D7758C"/>
    <w:rsid w:val="00D779B8"/>
    <w:rsid w:val="00D8085E"/>
    <w:rsid w:val="00D90B9D"/>
    <w:rsid w:val="00D96BFA"/>
    <w:rsid w:val="00DA5B52"/>
    <w:rsid w:val="00DB11F1"/>
    <w:rsid w:val="00DB1903"/>
    <w:rsid w:val="00DB23BD"/>
    <w:rsid w:val="00DB2CAF"/>
    <w:rsid w:val="00DB3D61"/>
    <w:rsid w:val="00DB436A"/>
    <w:rsid w:val="00DC3B17"/>
    <w:rsid w:val="00DC3ED1"/>
    <w:rsid w:val="00DD30F7"/>
    <w:rsid w:val="00DD33C6"/>
    <w:rsid w:val="00DD5EE2"/>
    <w:rsid w:val="00DD6C68"/>
    <w:rsid w:val="00DD7781"/>
    <w:rsid w:val="00DE1420"/>
    <w:rsid w:val="00DF4621"/>
    <w:rsid w:val="00DF465D"/>
    <w:rsid w:val="00DF4FE6"/>
    <w:rsid w:val="00E01012"/>
    <w:rsid w:val="00E0235E"/>
    <w:rsid w:val="00E05E63"/>
    <w:rsid w:val="00E07674"/>
    <w:rsid w:val="00E07BB4"/>
    <w:rsid w:val="00E20F57"/>
    <w:rsid w:val="00E211FA"/>
    <w:rsid w:val="00E22DAE"/>
    <w:rsid w:val="00E24C6E"/>
    <w:rsid w:val="00E351F7"/>
    <w:rsid w:val="00E364C0"/>
    <w:rsid w:val="00E528E6"/>
    <w:rsid w:val="00E54894"/>
    <w:rsid w:val="00E55456"/>
    <w:rsid w:val="00E62B50"/>
    <w:rsid w:val="00E64770"/>
    <w:rsid w:val="00E72160"/>
    <w:rsid w:val="00E72619"/>
    <w:rsid w:val="00E836AD"/>
    <w:rsid w:val="00E904C0"/>
    <w:rsid w:val="00EA32A5"/>
    <w:rsid w:val="00EB703E"/>
    <w:rsid w:val="00EB709C"/>
    <w:rsid w:val="00EC0513"/>
    <w:rsid w:val="00EC1D31"/>
    <w:rsid w:val="00EC6AB7"/>
    <w:rsid w:val="00ED2FB4"/>
    <w:rsid w:val="00ED41F5"/>
    <w:rsid w:val="00ED632F"/>
    <w:rsid w:val="00EE0BDC"/>
    <w:rsid w:val="00EE1EAE"/>
    <w:rsid w:val="00EE4F3B"/>
    <w:rsid w:val="00EE7252"/>
    <w:rsid w:val="00EF4B2A"/>
    <w:rsid w:val="00EF6C04"/>
    <w:rsid w:val="00F057E1"/>
    <w:rsid w:val="00F060D9"/>
    <w:rsid w:val="00F07248"/>
    <w:rsid w:val="00F10AFD"/>
    <w:rsid w:val="00F14051"/>
    <w:rsid w:val="00F142D0"/>
    <w:rsid w:val="00F220D1"/>
    <w:rsid w:val="00F2333A"/>
    <w:rsid w:val="00F25A6A"/>
    <w:rsid w:val="00F27B7A"/>
    <w:rsid w:val="00F40C18"/>
    <w:rsid w:val="00F42747"/>
    <w:rsid w:val="00F42BF1"/>
    <w:rsid w:val="00F4553F"/>
    <w:rsid w:val="00F567B3"/>
    <w:rsid w:val="00F62493"/>
    <w:rsid w:val="00F65EBA"/>
    <w:rsid w:val="00F71B51"/>
    <w:rsid w:val="00F743B8"/>
    <w:rsid w:val="00F769B9"/>
    <w:rsid w:val="00F8123D"/>
    <w:rsid w:val="00F92F50"/>
    <w:rsid w:val="00F93F06"/>
    <w:rsid w:val="00FA31F6"/>
    <w:rsid w:val="00FA42FC"/>
    <w:rsid w:val="00FA496A"/>
    <w:rsid w:val="00FA4F55"/>
    <w:rsid w:val="00FA6637"/>
    <w:rsid w:val="00FB1381"/>
    <w:rsid w:val="00FB24DB"/>
    <w:rsid w:val="00FB509C"/>
    <w:rsid w:val="00FB60F7"/>
    <w:rsid w:val="00FC0532"/>
    <w:rsid w:val="00FC6874"/>
    <w:rsid w:val="00FC7E15"/>
    <w:rsid w:val="00FE2585"/>
    <w:rsid w:val="00FE3497"/>
    <w:rsid w:val="00FE4821"/>
    <w:rsid w:val="00FE6FBD"/>
    <w:rsid w:val="00FE7085"/>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emf"/><Relationship Id="rId68" Type="http://schemas.openxmlformats.org/officeDocument/2006/relationships/image" Target="media/image55.emf"/><Relationship Id="rId84" Type="http://schemas.openxmlformats.org/officeDocument/2006/relationships/image" Target="media/image66.emf"/><Relationship Id="rId89" Type="http://schemas.openxmlformats.org/officeDocument/2006/relationships/image" Target="media/image70.png"/><Relationship Id="rId16" Type="http://schemas.openxmlformats.org/officeDocument/2006/relationships/image" Target="media/image5.svg"/><Relationship Id="rId107" Type="http://schemas.openxmlformats.org/officeDocument/2006/relationships/image" Target="media/image80.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microsoft.com/office/2016/09/relationships/commentsIds" Target="commentsIds.xml"/><Relationship Id="rId102" Type="http://schemas.openxmlformats.org/officeDocument/2006/relationships/image" Target="media/image750.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73.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emf"/><Relationship Id="rId69" Type="http://schemas.openxmlformats.org/officeDocument/2006/relationships/image" Target="media/image56.emf"/><Relationship Id="rId80" Type="http://schemas.microsoft.com/office/2018/08/relationships/commentsExtensible" Target="commentsExtensible.xml"/><Relationship Id="rId85" Type="http://schemas.openxmlformats.org/officeDocument/2006/relationships/image" Target="media/image67.png"/><Relationship Id="rId12" Type="http://schemas.openxmlformats.org/officeDocument/2006/relationships/image" Target="media/image1.jp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60.png"/><Relationship Id="rId108" Type="http://schemas.openxmlformats.org/officeDocument/2006/relationships/image" Target="media/image81.png"/><Relationship Id="rId54" Type="http://schemas.openxmlformats.org/officeDocument/2006/relationships/image" Target="media/image43.png"/><Relationship Id="rId70" Type="http://schemas.openxmlformats.org/officeDocument/2006/relationships/image" Target="media/image57.emf"/><Relationship Id="rId75"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79.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emf"/><Relationship Id="rId73" Type="http://schemas.openxmlformats.org/officeDocument/2006/relationships/image" Target="media/image59.png"/><Relationship Id="rId78" Type="http://schemas.microsoft.com/office/2011/relationships/commentsExtended" Target="commentsExtended.xml"/><Relationship Id="rId81" Type="http://schemas.openxmlformats.org/officeDocument/2006/relationships/image" Target="media/image63.emf"/><Relationship Id="rId86" Type="http://schemas.openxmlformats.org/officeDocument/2006/relationships/image" Target="media/image590.png"/><Relationship Id="rId94" Type="http://schemas.openxmlformats.org/officeDocument/2006/relationships/image" Target="media/image72.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700.png"/><Relationship Id="rId104"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emf"/><Relationship Id="rId87" Type="http://schemas.openxmlformats.org/officeDocument/2006/relationships/image" Target="media/image68.png"/><Relationship Id="rId110" Type="http://schemas.microsoft.com/office/2011/relationships/people" Target="people.xml"/><Relationship Id="rId61" Type="http://schemas.openxmlformats.org/officeDocument/2006/relationships/image" Target="media/image50.png"/><Relationship Id="rId82" Type="http://schemas.openxmlformats.org/officeDocument/2006/relationships/image" Target="media/image64.emf"/><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comments" Target="comments.xml"/><Relationship Id="rId100" Type="http://schemas.openxmlformats.org/officeDocument/2006/relationships/image" Target="media/image75.png"/><Relationship Id="rId105"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1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emf"/><Relationship Id="rId20" Type="http://schemas.openxmlformats.org/officeDocument/2006/relationships/image" Target="media/image9.sv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5.emf"/><Relationship Id="rId88" Type="http://schemas.openxmlformats.org/officeDocument/2006/relationships/image" Target="media/image69.png"/><Relationship Id="rId11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4AEA0F-6A76-498B-B4F6-C199655CA927}">
  <ds:schemaRefs>
    <ds:schemaRef ds:uri="http://schemas.openxmlformats.org/officeDocument/2006/bibliography"/>
  </ds:schemaRefs>
</ds:datastoreItem>
</file>

<file path=customXml/itemProps4.xml><?xml version="1.0" encoding="utf-8"?>
<ds:datastoreItem xmlns:ds="http://schemas.openxmlformats.org/officeDocument/2006/customXml" ds:itemID="{F1847F4B-2459-4A59-8966-BB0792F34E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ASME</Template>
  <TotalTime>13</TotalTime>
  <Pages>15</Pages>
  <Words>6630</Words>
  <Characters>38245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5</cp:revision>
  <cp:lastPrinted>2021-03-10T04:41:00Z</cp:lastPrinted>
  <dcterms:created xsi:type="dcterms:W3CDTF">2022-02-21T16:11:00Z</dcterms:created>
  <dcterms:modified xsi:type="dcterms:W3CDTF">2022-02-22T00:34:00Z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