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2526A" w:rsidRPr="00CF1BDB" w:rsidRDefault="00DB436A" w:rsidP="0062526A">
      <w:pPr>
        <w:contextualSpacing/>
        <w:jc w:val="right"/>
        <w:rPr>
          <w:rFonts w:ascii="Arial" w:hAnsi="Arial" w:cs="Arial"/>
          <w:b/>
          <w:bCs/>
        </w:rPr>
      </w:pPr>
      <w:bookmarkStart w:id="0" w:name="PutDocumentNumberHere"/>
      <w:r>
        <w:rPr>
          <w:rFonts w:ascii="Verdana" w:hAnsi="Verdana"/>
        </w:rPr>
        <w:br/>
      </w:r>
      <w:bookmarkStart w:id="1" w:name="_Hlk58419286"/>
      <w:bookmarkStart w:id="2" w:name="_Hlk49433743"/>
      <w:bookmarkEnd w:id="0"/>
      <w:r w:rsidR="0062526A" w:rsidRPr="00CF1BDB">
        <w:rPr>
          <w:rFonts w:ascii="Arial" w:hAnsi="Arial" w:cs="Arial"/>
          <w:b/>
          <w:bCs/>
        </w:rPr>
        <w:t>Proceedings of the ASME</w:t>
      </w:r>
      <w:r w:rsidR="0062526A">
        <w:rPr>
          <w:rFonts w:ascii="Arial" w:hAnsi="Arial" w:cs="Arial"/>
          <w:b/>
          <w:bCs/>
        </w:rPr>
        <w:t xml:space="preserve"> 202</w:t>
      </w:r>
      <w:r w:rsidR="005957C0">
        <w:rPr>
          <w:rFonts w:ascii="Arial" w:hAnsi="Arial" w:cs="Arial"/>
          <w:b/>
          <w:bCs/>
        </w:rPr>
        <w:t>2</w:t>
      </w:r>
    </w:p>
    <w:p w:rsidR="0062526A" w:rsidRPr="00CF1BDB" w:rsidRDefault="0062526A" w:rsidP="0062526A">
      <w:pPr>
        <w:contextualSpacing/>
        <w:jc w:val="right"/>
        <w:rPr>
          <w:rFonts w:ascii="Arial" w:hAnsi="Arial" w:cs="Arial"/>
          <w:b/>
          <w:bCs/>
        </w:rPr>
      </w:pPr>
      <w:r w:rsidRPr="005A22D2">
        <w:rPr>
          <w:rFonts w:ascii="Arial" w:hAnsi="Arial" w:cs="Arial"/>
          <w:b/>
          <w:bCs/>
        </w:rPr>
        <w:t xml:space="preserve">International Design Engineering Technical Conferences and </w:t>
      </w:r>
      <w:r>
        <w:rPr>
          <w:rFonts w:ascii="Arial" w:hAnsi="Arial" w:cs="Arial"/>
          <w:b/>
          <w:bCs/>
        </w:rPr>
        <w:br/>
      </w:r>
      <w:r w:rsidRPr="00846A90">
        <w:rPr>
          <w:rFonts w:ascii="Arial" w:hAnsi="Arial" w:cs="Arial"/>
          <w:b/>
          <w:bCs/>
        </w:rPr>
        <w:t>Computers and Information in Engineering</w:t>
      </w:r>
      <w:r w:rsidRPr="005A22D2">
        <w:rPr>
          <w:rFonts w:ascii="Arial" w:hAnsi="Arial" w:cs="Arial"/>
          <w:b/>
          <w:bCs/>
        </w:rPr>
        <w:t xml:space="preserve"> </w:t>
      </w:r>
      <w:r w:rsidRPr="00CF1BDB">
        <w:rPr>
          <w:rFonts w:ascii="Arial" w:hAnsi="Arial" w:cs="Arial"/>
          <w:b/>
          <w:bCs/>
        </w:rPr>
        <w:t>Conference</w:t>
      </w:r>
    </w:p>
    <w:p w:rsidR="0062526A" w:rsidRPr="00CF1BDB" w:rsidRDefault="0062526A" w:rsidP="0062526A">
      <w:pPr>
        <w:contextualSpacing/>
        <w:jc w:val="right"/>
        <w:rPr>
          <w:rFonts w:ascii="Arial" w:hAnsi="Arial" w:cs="Arial"/>
          <w:b/>
          <w:bCs/>
        </w:rPr>
      </w:pPr>
      <w:r>
        <w:rPr>
          <w:rFonts w:ascii="Arial"/>
          <w:b/>
          <w:w w:val="95"/>
        </w:rPr>
        <w:t>IDETC/CIE</w:t>
      </w:r>
      <w:r w:rsidRPr="00CF1BDB">
        <w:rPr>
          <w:rFonts w:ascii="Arial" w:hAnsi="Arial" w:cs="Arial"/>
          <w:b/>
          <w:bCs/>
        </w:rPr>
        <w:t>202</w:t>
      </w:r>
      <w:r w:rsidR="00846A90">
        <w:rPr>
          <w:rFonts w:ascii="Arial" w:hAnsi="Arial" w:cs="Arial"/>
          <w:b/>
          <w:bCs/>
        </w:rPr>
        <w:t>2</w:t>
      </w:r>
      <w:r w:rsidRPr="001F233D">
        <w:rPr>
          <w:rFonts w:ascii="Arial" w:hAnsi="Arial" w:cs="Arial"/>
          <w:b/>
          <w:bCs/>
        </w:rPr>
        <w:br/>
      </w:r>
      <w:r>
        <w:rPr>
          <w:rFonts w:ascii="Arial" w:hAnsi="Arial" w:cs="Arial"/>
          <w:b/>
          <w:bCs/>
        </w:rPr>
        <w:t>August 1</w:t>
      </w:r>
      <w:r w:rsidR="00846A90">
        <w:rPr>
          <w:rFonts w:ascii="Arial" w:hAnsi="Arial" w:cs="Arial"/>
          <w:b/>
          <w:bCs/>
        </w:rPr>
        <w:t>4</w:t>
      </w:r>
      <w:r>
        <w:rPr>
          <w:rFonts w:ascii="Arial" w:hAnsi="Arial" w:cs="Arial"/>
          <w:b/>
          <w:bCs/>
        </w:rPr>
        <w:t>-</w:t>
      </w:r>
      <w:r w:rsidR="00846A90">
        <w:rPr>
          <w:rFonts w:ascii="Arial" w:hAnsi="Arial" w:cs="Arial"/>
          <w:b/>
          <w:bCs/>
        </w:rPr>
        <w:t>17</w:t>
      </w:r>
      <w:r w:rsidRPr="001F233D">
        <w:rPr>
          <w:rFonts w:ascii="Arial" w:hAnsi="Arial" w:cs="Arial"/>
          <w:b/>
          <w:bCs/>
        </w:rPr>
        <w:t>, 20</w:t>
      </w:r>
      <w:r>
        <w:rPr>
          <w:rFonts w:ascii="Arial" w:hAnsi="Arial" w:cs="Arial"/>
          <w:b/>
          <w:bCs/>
        </w:rPr>
        <w:t>2</w:t>
      </w:r>
      <w:r w:rsidR="00846A90">
        <w:rPr>
          <w:rFonts w:ascii="Arial" w:hAnsi="Arial" w:cs="Arial"/>
          <w:b/>
          <w:bCs/>
        </w:rPr>
        <w:t>2</w:t>
      </w:r>
      <w:r w:rsidRPr="001F233D">
        <w:rPr>
          <w:rFonts w:ascii="Arial" w:hAnsi="Arial" w:cs="Arial"/>
          <w:b/>
          <w:bCs/>
        </w:rPr>
        <w:t xml:space="preserve">, </w:t>
      </w:r>
      <w:r w:rsidR="00846A90">
        <w:rPr>
          <w:rFonts w:ascii="Arial" w:hAnsi="Arial" w:cs="Arial"/>
          <w:b/>
          <w:bCs/>
        </w:rPr>
        <w:t>St. Louis</w:t>
      </w:r>
      <w:r>
        <w:rPr>
          <w:rFonts w:ascii="Arial" w:hAnsi="Arial" w:cs="Arial"/>
          <w:b/>
          <w:bCs/>
        </w:rPr>
        <w:t xml:space="preserve">, </w:t>
      </w:r>
      <w:r w:rsidR="00846A90">
        <w:rPr>
          <w:rFonts w:ascii="Arial" w:hAnsi="Arial" w:cs="Arial"/>
          <w:b/>
          <w:bCs/>
        </w:rPr>
        <w:t>MO</w:t>
      </w:r>
    </w:p>
    <w:p w:rsidR="0062526A" w:rsidRPr="0012344E" w:rsidRDefault="0062526A" w:rsidP="0062526A">
      <w:pPr>
        <w:pStyle w:val="DocumentNumber"/>
        <w:spacing w:before="720"/>
        <w:rPr>
          <w:szCs w:val="36"/>
        </w:rPr>
      </w:pPr>
      <w:r>
        <w:rPr>
          <w:szCs w:val="36"/>
        </w:rPr>
        <w:t>DETC202</w:t>
      </w:r>
      <w:r w:rsidR="008A15D2">
        <w:rPr>
          <w:szCs w:val="36"/>
        </w:rPr>
        <w:t>2</w:t>
      </w:r>
      <w:r w:rsidRPr="0012344E">
        <w:rPr>
          <w:szCs w:val="36"/>
        </w:rPr>
        <w:t>-</w:t>
      </w:r>
      <w:r>
        <w:rPr>
          <w:szCs w:val="36"/>
        </w:rPr>
        <w:t>XXXX</w:t>
      </w:r>
    </w:p>
    <w:bookmarkEnd w:id="1"/>
    <w:p w:rsidR="00D471D9" w:rsidRPr="0012344E" w:rsidRDefault="00D471D9" w:rsidP="0062526A">
      <w:pPr>
        <w:contextualSpacing/>
        <w:jc w:val="right"/>
        <w:rPr>
          <w:szCs w:val="36"/>
        </w:rPr>
      </w:pPr>
    </w:p>
    <w:p w:rsidR="000C7573" w:rsidRPr="0012344E" w:rsidRDefault="000C7573" w:rsidP="00D471D9">
      <w:pPr>
        <w:jc w:val="right"/>
        <w:rPr>
          <w:szCs w:val="36"/>
        </w:rPr>
      </w:pPr>
    </w:p>
    <w:bookmarkEnd w:id="2"/>
    <w:p w:rsidR="008B61D2" w:rsidRPr="00A5037A" w:rsidRDefault="008B61D2" w:rsidP="000C7573">
      <w:pPr>
        <w:jc w:val="right"/>
        <w:rPr>
          <w:rFonts w:ascii="Arial" w:hAnsi="Arial" w:cs="Arial"/>
          <w:b/>
          <w:sz w:val="32"/>
          <w:szCs w:val="32"/>
        </w:rPr>
        <w:sectPr w:rsidR="008B61D2" w:rsidRPr="00A5037A">
          <w:footerReference w:type="default" r:id="rId11"/>
          <w:type w:val="continuous"/>
          <w:pgSz w:w="12240" w:h="15840"/>
          <w:pgMar w:top="720" w:right="720" w:bottom="1440" w:left="720" w:header="720" w:footer="720" w:gutter="0"/>
          <w:cols w:space="720"/>
        </w:sectPr>
      </w:pPr>
    </w:p>
    <w:p w:rsidR="00F2333A" w:rsidRPr="00F2333A" w:rsidRDefault="00F2333A" w:rsidP="00F2333A">
      <w:pPr>
        <w:rPr>
          <w:rFonts w:ascii="Arial" w:hAnsi="Arial" w:cs="Arial"/>
          <w:b/>
          <w:bCs/>
          <w:sz w:val="22"/>
          <w:szCs w:val="22"/>
        </w:rPr>
      </w:pPr>
      <w:r w:rsidRPr="00F2333A">
        <w:rPr>
          <w:rFonts w:ascii="Arial" w:hAnsi="Arial" w:cs="Arial"/>
          <w:b/>
          <w:bCs/>
          <w:sz w:val="22"/>
          <w:szCs w:val="22"/>
        </w:rPr>
        <w:t xml:space="preserve">Automated Weld Path Generation Using Random Sample Consensus and Iterative Closest Point Workpiece Localization </w:t>
      </w:r>
    </w:p>
    <w:p w:rsidR="008B61D2" w:rsidRDefault="008B61D2"/>
    <w:p w:rsidR="008B61D2" w:rsidRDefault="008B61D2"/>
    <w:tbl>
      <w:tblPr>
        <w:tblW w:w="5000" w:type="pct"/>
        <w:tblLook w:val="0000" w:firstRow="0" w:lastRow="0" w:firstColumn="0" w:lastColumn="0" w:noHBand="0" w:noVBand="0"/>
      </w:tblPr>
      <w:tblGrid>
        <w:gridCol w:w="2846"/>
        <w:gridCol w:w="3257"/>
        <w:gridCol w:w="3257"/>
      </w:tblGrid>
      <w:tr w:rsidR="00964584" w:rsidTr="00964584">
        <w:trPr>
          <w:trHeight w:val="943"/>
        </w:trPr>
        <w:tc>
          <w:tcPr>
            <w:tcW w:w="1520" w:type="pct"/>
          </w:tcPr>
          <w:p w:rsidR="00964584" w:rsidRPr="007B2BF3" w:rsidRDefault="00964584" w:rsidP="00964584">
            <w:pPr>
              <w:pStyle w:val="Author"/>
            </w:pPr>
            <w:bookmarkStart w:id="3" w:name="PutAuthorsHere"/>
            <w:r>
              <w:t>Tristan Hill</w:t>
            </w:r>
          </w:p>
          <w:p w:rsidR="00964584" w:rsidRDefault="00964584" w:rsidP="00964584">
            <w:pPr>
              <w:pStyle w:val="Affiliation"/>
            </w:pPr>
            <w:r>
              <w:t>Tennessee Technological</w:t>
            </w:r>
          </w:p>
          <w:p w:rsidR="00964584" w:rsidRPr="007B2BF3" w:rsidRDefault="00964584" w:rsidP="00964584">
            <w:pPr>
              <w:pStyle w:val="Affiliation"/>
            </w:pPr>
            <w:r>
              <w:t>University</w:t>
            </w:r>
          </w:p>
        </w:tc>
        <w:tc>
          <w:tcPr>
            <w:tcW w:w="1740" w:type="pct"/>
          </w:tcPr>
          <w:p w:rsidR="00964584" w:rsidRDefault="00964584" w:rsidP="00964584">
            <w:pPr>
              <w:pStyle w:val="Author"/>
            </w:pPr>
            <w:r>
              <w:t>Stephen Canfield</w:t>
            </w:r>
          </w:p>
          <w:p w:rsidR="00964584" w:rsidRDefault="00964584" w:rsidP="00964584">
            <w:pPr>
              <w:pStyle w:val="Affiliation"/>
            </w:pPr>
            <w:r>
              <w:t>Tennessee Technological</w:t>
            </w:r>
          </w:p>
          <w:p w:rsidR="00964584" w:rsidRPr="00733BCE" w:rsidRDefault="00964584" w:rsidP="00964584">
            <w:pPr>
              <w:pStyle w:val="Affiliation"/>
            </w:pPr>
            <w:r>
              <w:t>University</w:t>
            </w:r>
          </w:p>
        </w:tc>
        <w:tc>
          <w:tcPr>
            <w:tcW w:w="1740" w:type="pct"/>
          </w:tcPr>
          <w:p w:rsidR="00964584" w:rsidRPr="007B2BF3" w:rsidRDefault="00964584" w:rsidP="00964584">
            <w:pPr>
              <w:pStyle w:val="Author"/>
            </w:pPr>
            <w:r>
              <w:t>Robert Shelton</w:t>
            </w:r>
          </w:p>
          <w:p w:rsidR="00964584" w:rsidRDefault="00964584" w:rsidP="00964584">
            <w:pPr>
              <w:pStyle w:val="Affiliation"/>
            </w:pPr>
            <w:r>
              <w:t>Tennessee Technological</w:t>
            </w:r>
          </w:p>
          <w:p w:rsidR="00964584" w:rsidRPr="00964584" w:rsidRDefault="00964584" w:rsidP="00964584">
            <w:pPr>
              <w:pStyle w:val="Author"/>
              <w:rPr>
                <w:b w:val="0"/>
                <w:bCs/>
              </w:rPr>
            </w:pPr>
            <w:r w:rsidRPr="00964584">
              <w:rPr>
                <w:b w:val="0"/>
                <w:bCs/>
              </w:rPr>
              <w:t>University</w:t>
            </w:r>
          </w:p>
        </w:tc>
      </w:tr>
      <w:bookmarkEnd w:id="3"/>
    </w:tbl>
    <w:p w:rsidR="008B61D2" w:rsidRDefault="008B61D2">
      <w:pPr>
        <w:sectPr w:rsidR="008B61D2" w:rsidSect="00A5037A">
          <w:type w:val="continuous"/>
          <w:pgSz w:w="12240" w:h="15840"/>
          <w:pgMar w:top="720" w:right="1440" w:bottom="720" w:left="1440" w:header="720" w:footer="720" w:gutter="0"/>
          <w:cols w:space="720"/>
        </w:sectPr>
      </w:pPr>
    </w:p>
    <w:p w:rsidR="008B61D2" w:rsidRPr="0012344E" w:rsidRDefault="008B61D2">
      <w:pPr>
        <w:pStyle w:val="AbstractClauseTitle"/>
      </w:pPr>
      <w:r w:rsidRPr="0012344E">
        <w:t>Abstract</w:t>
      </w:r>
    </w:p>
    <w:p w:rsidR="00F2333A" w:rsidRPr="007B4373" w:rsidRDefault="00F2333A" w:rsidP="00F2333A">
      <w:pPr>
        <w:rPr>
          <w:highlight w:val="yellow"/>
        </w:rPr>
      </w:pPr>
      <w:r w:rsidRPr="15B9694B">
        <w:t xml:space="preserve">Jobs performed by small to medium enterprises (SMEs) are infrequently automated due to high setup costs and lack of technical expertise needed for robot training, however productivity and worker safety can be improved in SMEs with the use automated tooling. In a traditional automated manufacturing environment, tasks such a welding or painting are accomplished through execution of pre-programmed tool motions which rely on the location and orientation of the workpiece to be fixed and known. The lack of this spatial information is typically treated through positioning of the workpiece with respect to the robot arm using jigs or fixtures which are costly in initial setup and not easily modified. Further, the resulting toolpath associated with a desired task is typically defined through manual teaching resulting in a path appropriate for an individual job. For this reason, SMEs requiring variation in part geometry or arrangement are not commonly automated. </w:t>
      </w:r>
      <w:r w:rsidRPr="00395771">
        <w:t xml:space="preserve">This work presents a method for automated weld path generation for a 6DOF co-bot arm using random sample consensus (RANSAC) and iterative closest point (ICP) workpiece localization from LiDAR </w:t>
      </w:r>
      <w:proofErr w:type="spellStart"/>
      <w:r w:rsidRPr="00395771">
        <w:t>pointclouds</w:t>
      </w:r>
      <w:proofErr w:type="spellEnd"/>
      <w:r w:rsidRPr="00395771">
        <w:t xml:space="preserve">. Scans from a low cost 2D LiDAR mounted to the co-bot arm are used to generate 3D </w:t>
      </w:r>
      <w:proofErr w:type="spellStart"/>
      <w:r w:rsidRPr="00395771">
        <w:t>pointclouds</w:t>
      </w:r>
      <w:proofErr w:type="spellEnd"/>
      <w:r w:rsidRPr="00395771">
        <w:t xml:space="preserve"> of the workspace scene with the Robot Operating System (ROS). The Point Cloud Library (PCL) is used to compare the generated </w:t>
      </w:r>
      <w:proofErr w:type="spellStart"/>
      <w:r w:rsidRPr="00395771">
        <w:t>pointcloud</w:t>
      </w:r>
      <w:proofErr w:type="spellEnd"/>
      <w:r w:rsidRPr="00395771">
        <w:t xml:space="preserve"> with a CAD model to produce a rigid transformation to localize the </w:t>
      </w:r>
      <w:r>
        <w:t>workpiece</w:t>
      </w:r>
      <w:r w:rsidRPr="00395771">
        <w:t>.</w:t>
      </w:r>
      <w:r w:rsidRPr="15B9694B">
        <w:t xml:space="preserve"> The estimated pose of the workpiece with respect to a fixed frame is used offline to generate a weld path as series of tool poses. Two example welding processes in which a cylinder or rectangular tube is joined to a flat plate and two square tubes are joined through</w:t>
      </w:r>
      <w:r w:rsidR="00266874">
        <w:t xml:space="preserve"> </w:t>
      </w:r>
      <w:r w:rsidRPr="15B9694B">
        <w:t>weldment are investigated and a physical implementation of the method is demonstrated using a 2D LiDAR mounted to a 6DOF co-bot carrying a MIG welding torch.</w:t>
      </w:r>
    </w:p>
    <w:p w:rsidR="00D02522" w:rsidRPr="005E134D" w:rsidRDefault="00390A3A" w:rsidP="005E134D">
      <w:pPr>
        <w:pStyle w:val="BodyTextIndent"/>
        <w:rPr>
          <w:i/>
        </w:rPr>
      </w:pPr>
      <w:r w:rsidRPr="0012344E">
        <w:t xml:space="preserve">Keywords: </w:t>
      </w:r>
      <w:r w:rsidR="00C4286A">
        <w:t xml:space="preserve">robotics, </w:t>
      </w:r>
      <w:r w:rsidR="005957C0">
        <w:t>automation, welding, ROS, PCL</w:t>
      </w:r>
    </w:p>
    <w:p w:rsidR="00390A3A" w:rsidRPr="0012344E" w:rsidRDefault="00390A3A" w:rsidP="00390A3A">
      <w:pPr>
        <w:pStyle w:val="NomenclatureClauseTitle"/>
      </w:pPr>
      <w:r w:rsidRPr="0012344E">
        <w:t>Nomenclature</w:t>
      </w:r>
    </w:p>
    <w:p w:rsidR="00390A3A" w:rsidRPr="0012344E" w:rsidRDefault="00390A3A" w:rsidP="005E134D">
      <w:pPr>
        <w:pStyle w:val="BodyTextIndent"/>
      </w:pPr>
      <w:r w:rsidRPr="0012344E">
        <w:t>Place nomenclature section, if needed, here. Nomenclature should be given in a column, like this:</w:t>
      </w:r>
    </w:p>
    <w:p w:rsidR="00390A3A" w:rsidRPr="0012344E" w:rsidRDefault="00390A3A" w:rsidP="00390A3A">
      <w:pPr>
        <w:pStyle w:val="BodyTextIndent"/>
        <w:rPr>
          <w:kern w:val="0"/>
        </w:rPr>
      </w:pPr>
      <w:r w:rsidRPr="0012344E">
        <w:rPr>
          <w:kern w:val="0"/>
        </w:rPr>
        <w:t>α</w:t>
      </w:r>
      <w:r w:rsidRPr="0012344E">
        <w:rPr>
          <w:kern w:val="0"/>
        </w:rPr>
        <w:tab/>
      </w:r>
      <w:r w:rsidRPr="0012344E">
        <w:rPr>
          <w:kern w:val="0"/>
        </w:rPr>
        <w:tab/>
        <w:t>alpha</w:t>
      </w:r>
    </w:p>
    <w:p w:rsidR="00CA7293" w:rsidRPr="0012344E" w:rsidRDefault="00390A3A" w:rsidP="005E134D">
      <w:pPr>
        <w:pStyle w:val="BodyTextIndent"/>
        <w:rPr>
          <w:kern w:val="0"/>
        </w:rPr>
      </w:pPr>
      <w:r w:rsidRPr="0012344E">
        <w:rPr>
          <w:kern w:val="0"/>
        </w:rPr>
        <w:t>β</w:t>
      </w:r>
      <w:r w:rsidRPr="0012344E">
        <w:rPr>
          <w:kern w:val="0"/>
        </w:rPr>
        <w:tab/>
      </w:r>
      <w:r w:rsidRPr="0012344E">
        <w:rPr>
          <w:kern w:val="0"/>
        </w:rPr>
        <w:tab/>
        <w:t>beta</w:t>
      </w:r>
    </w:p>
    <w:p w:rsidR="00D02522" w:rsidRPr="00D02522" w:rsidRDefault="00D02522" w:rsidP="004C64C5">
      <w:pPr>
        <w:pStyle w:val="BodyTextIndent"/>
        <w:ind w:firstLine="0"/>
      </w:pPr>
    </w:p>
    <w:p w:rsidR="008B61D2" w:rsidRPr="0012344E" w:rsidRDefault="008B61D2" w:rsidP="005E134D">
      <w:pPr>
        <w:pStyle w:val="NomenclatureClauseTitle"/>
        <w:numPr>
          <w:ilvl w:val="0"/>
          <w:numId w:val="3"/>
        </w:numPr>
        <w:spacing w:before="0"/>
        <w:ind w:left="360"/>
        <w:jc w:val="left"/>
      </w:pPr>
      <w:r w:rsidRPr="0012344E">
        <w:t>INTRODUCTION</w:t>
      </w:r>
    </w:p>
    <w:p w:rsidR="00266874" w:rsidRDefault="008B61D2" w:rsidP="00266874">
      <w:r w:rsidRPr="00940364">
        <w:rPr>
          <w:rFonts w:eastAsia="MS Mincho"/>
          <w:sz w:val="24"/>
          <w:szCs w:val="24"/>
        </w:rPr>
        <w:tab/>
      </w:r>
      <w:r w:rsidR="00266874" w:rsidRPr="6A2F4340">
        <w:t>Small to medium enterprises perform manufacturing tasks associated with relatively low part volume and increased variation in assembly geometry as compared to jobs performed in large scale manufacturing environments. This type of manufacturing operation is infrequently automated due to high setup costs</w:t>
      </w:r>
      <w:r w:rsidR="007C22EA">
        <w:t>.</w:t>
      </w:r>
      <w:r w:rsidR="00266874" w:rsidRPr="6A2F4340">
        <w:t xml:space="preserve"> </w:t>
      </w:r>
      <w:r w:rsidR="007C22EA">
        <w:t>H</w:t>
      </w:r>
      <w:r w:rsidR="00266874" w:rsidRPr="6A2F4340">
        <w:t xml:space="preserve">owever, productivity and worker safety can be improved in small to medium enterprises with </w:t>
      </w:r>
      <w:r w:rsidR="00266874">
        <w:t xml:space="preserve">automation such </w:t>
      </w:r>
      <w:r w:rsidR="00C37DD9">
        <w:t xml:space="preserve">as </w:t>
      </w:r>
      <w:r w:rsidR="00D7758C">
        <w:t>robotic</w:t>
      </w:r>
      <w:r w:rsidR="00266874" w:rsidRPr="6A2F4340">
        <w:t xml:space="preserve"> tooling</w:t>
      </w:r>
      <w:r w:rsidR="00266874">
        <w:t xml:space="preserve">. </w:t>
      </w:r>
    </w:p>
    <w:p w:rsidR="00266874" w:rsidRDefault="00266874" w:rsidP="00266874">
      <w:r w:rsidRPr="5003E31F">
        <w:t xml:space="preserve">In a traditional automated manufacturing environment, a task such a welding or painting is accomplished through </w:t>
      </w:r>
      <w:r>
        <w:t xml:space="preserve">the </w:t>
      </w:r>
      <w:r w:rsidRPr="5003E31F">
        <w:t xml:space="preserve">execution of pre-programmed tool motions which rely on the location and orientation of the workpiece to be fixed and known with respect to a global coordinate system. The need for spatial information is typically treated through positioning of the workpiece with respect to the robot arm using jigs or fixtures which are costly in initial setup and are not easily modified. In large scale production environments, this can be accomplished with dedicated infrastructure built into the environment such as moving jigs on assembly lines and other features available in a highly structured environment. Further, the resulting toolpath associated with a desired task is typically defined through manual teaching resulting in a path appropriate for an individual job. </w:t>
      </w:r>
      <w:r w:rsidRPr="65B59272">
        <w:t xml:space="preserve">For this reason, SMEs requiring </w:t>
      </w:r>
      <w:r>
        <w:t xml:space="preserve">lower volume manufacturing with </w:t>
      </w:r>
      <w:r w:rsidRPr="65B59272">
        <w:t xml:space="preserve">variation in part geometry or arrangement are not commonly automated. </w:t>
      </w:r>
    </w:p>
    <w:p w:rsidR="00266874" w:rsidRDefault="00A33F72" w:rsidP="00266874">
      <w:r>
        <w:t>A</w:t>
      </w:r>
      <w:r w:rsidRPr="00AD0D76">
        <w:t xml:space="preserve"> method</w:t>
      </w:r>
      <w:r>
        <w:t xml:space="preserve"> is p</w:t>
      </w:r>
      <w:r w:rsidR="00266874">
        <w:t>resented in this paper is</w:t>
      </w:r>
      <w:r w:rsidR="00266874" w:rsidRPr="00AD0D76">
        <w:t xml:space="preserve"> for automated weld path generation </w:t>
      </w:r>
      <w:r>
        <w:t>with</w:t>
      </w:r>
      <w:r w:rsidR="00266874" w:rsidRPr="00AD0D76">
        <w:t xml:space="preserve"> a 6DOF co-bot arm using random sample consensus (RANSAC) and iterative closest point (ICP) workpiece </w:t>
      </w:r>
      <w:r w:rsidR="00266874">
        <w:t>localization</w:t>
      </w:r>
      <w:r w:rsidR="00266874" w:rsidRPr="00AD0D76">
        <w:t xml:space="preserve"> </w:t>
      </w:r>
      <w:r w:rsidR="00266874">
        <w:t>implemented</w:t>
      </w:r>
      <w:r w:rsidR="00266874" w:rsidRPr="00AD0D76">
        <w:t xml:space="preserve"> </w:t>
      </w:r>
      <w:r w:rsidR="00266874">
        <w:t>using</w:t>
      </w:r>
      <w:r w:rsidR="00266874" w:rsidRPr="00AD0D76">
        <w:t xml:space="preserve"> </w:t>
      </w:r>
      <w:r w:rsidR="00266874">
        <w:t xml:space="preserve">the Robot Operating System (ROS) and the </w:t>
      </w:r>
      <w:r w:rsidR="00266874" w:rsidRPr="00AD0D76">
        <w:t xml:space="preserve">Point Cloud Library (PCL). </w:t>
      </w:r>
      <w:r w:rsidR="00266874" w:rsidRPr="00E312A1">
        <w:t>Point Cloud Library provides an open-source C++ implementation of several 3D point cloud and image processing algorithms including: object recognition, filtering, feature estimation, surface reconstruction, registration, model fitting, and segmentation [5]. This library is an attractive research tool due to its stability, integrat</w:t>
      </w:r>
      <w:r w:rsidR="003D3240">
        <w:t>ion</w:t>
      </w:r>
      <w:r w:rsidR="00266874" w:rsidRPr="00E312A1">
        <w:t xml:space="preserve"> with ROS, and</w:t>
      </w:r>
      <w:r>
        <w:t xml:space="preserve"> </w:t>
      </w:r>
      <w:r w:rsidR="00266874" w:rsidRPr="00E312A1">
        <w:t xml:space="preserve">standard data sets that can be used for comparison repeatability in research. </w:t>
      </w:r>
    </w:p>
    <w:p w:rsidR="00E07BB4" w:rsidRDefault="00E07BB4" w:rsidP="00266874"/>
    <w:p w:rsidR="00E07BB4" w:rsidRDefault="00CF6D59" w:rsidP="00266874">
      <w:pPr>
        <w:rPr>
          <w:b/>
        </w:rPr>
      </w:pPr>
      <w:r>
        <w:rPr>
          <w:b/>
        </w:rPr>
        <w:t>(</w:t>
      </w:r>
      <w:proofErr w:type="spellStart"/>
      <w:r w:rsidR="00E07BB4" w:rsidRPr="00C00F96">
        <w:rPr>
          <w:b/>
        </w:rPr>
        <w:t>Literarture</w:t>
      </w:r>
      <w:proofErr w:type="spellEnd"/>
      <w:r w:rsidR="00E07BB4" w:rsidRPr="00C00F96">
        <w:rPr>
          <w:b/>
        </w:rPr>
        <w:t xml:space="preserve"> Review</w:t>
      </w:r>
      <w:r>
        <w:rPr>
          <w:b/>
        </w:rPr>
        <w:t>)</w:t>
      </w:r>
    </w:p>
    <w:p w:rsidR="00C35603" w:rsidRDefault="00C35603" w:rsidP="00266874">
      <w:pPr>
        <w:rPr>
          <w:b/>
        </w:rPr>
      </w:pPr>
    </w:p>
    <w:p w:rsidR="00BA4304" w:rsidRDefault="006759CC" w:rsidP="00266874">
      <w:pPr>
        <w:rPr>
          <w:bCs/>
        </w:rPr>
      </w:pPr>
      <w:r>
        <w:rPr>
          <w:bCs/>
        </w:rPr>
        <w:t>Image re</w:t>
      </w:r>
      <w:r w:rsidR="00917300">
        <w:rPr>
          <w:bCs/>
        </w:rPr>
        <w:t xml:space="preserve">gistration is a </w:t>
      </w:r>
      <w:r w:rsidR="00660824">
        <w:rPr>
          <w:bCs/>
        </w:rPr>
        <w:t xml:space="preserve">fundamental </w:t>
      </w:r>
      <w:r w:rsidR="00364D03">
        <w:rPr>
          <w:bCs/>
        </w:rPr>
        <w:t>element of machi</w:t>
      </w:r>
      <w:r w:rsidR="00605401">
        <w:rPr>
          <w:bCs/>
        </w:rPr>
        <w:t>ne vision</w:t>
      </w:r>
      <w:r w:rsidR="007E4932">
        <w:rPr>
          <w:bCs/>
        </w:rPr>
        <w:t xml:space="preserve"> </w:t>
      </w:r>
      <w:r w:rsidR="002D29BA">
        <w:rPr>
          <w:bCs/>
        </w:rPr>
        <w:t>[</w:t>
      </w:r>
      <w:r w:rsidR="007E4932">
        <w:rPr>
          <w:bCs/>
        </w:rPr>
        <w:t xml:space="preserve"> 13</w:t>
      </w:r>
      <w:r w:rsidR="002D29BA">
        <w:rPr>
          <w:bCs/>
        </w:rPr>
        <w:t>]</w:t>
      </w:r>
      <w:r w:rsidR="00605401">
        <w:rPr>
          <w:bCs/>
        </w:rPr>
        <w:t xml:space="preserve">. The </w:t>
      </w:r>
      <w:r w:rsidR="002D29BA">
        <w:rPr>
          <w:bCs/>
        </w:rPr>
        <w:t xml:space="preserve">primary </w:t>
      </w:r>
      <w:r w:rsidR="00DB2CAF">
        <w:rPr>
          <w:bCs/>
        </w:rPr>
        <w:t xml:space="preserve">algorithms </w:t>
      </w:r>
      <w:r w:rsidR="00800858">
        <w:rPr>
          <w:bCs/>
        </w:rPr>
        <w:t xml:space="preserve">and </w:t>
      </w:r>
      <w:r w:rsidR="00DB2CAF">
        <w:rPr>
          <w:bCs/>
        </w:rPr>
        <w:t>used i</w:t>
      </w:r>
      <w:r w:rsidR="007A2802">
        <w:rPr>
          <w:bCs/>
        </w:rPr>
        <w:t xml:space="preserve">n the approach presented </w:t>
      </w:r>
      <w:r w:rsidR="000E4222">
        <w:rPr>
          <w:bCs/>
        </w:rPr>
        <w:t xml:space="preserve">are </w:t>
      </w:r>
      <w:r w:rsidR="00DE1420">
        <w:rPr>
          <w:bCs/>
        </w:rPr>
        <w:t>well known and accepted</w:t>
      </w:r>
      <w:r w:rsidR="0079708C">
        <w:rPr>
          <w:bCs/>
        </w:rPr>
        <w:t xml:space="preserve"> [2,</w:t>
      </w:r>
      <w:r w:rsidR="00DD30F7">
        <w:rPr>
          <w:bCs/>
        </w:rPr>
        <w:t>12,</w:t>
      </w:r>
      <w:r w:rsidR="0079708C">
        <w:rPr>
          <w:bCs/>
        </w:rPr>
        <w:t>6]</w:t>
      </w:r>
      <w:r w:rsidR="00DE1420">
        <w:rPr>
          <w:bCs/>
        </w:rPr>
        <w:t xml:space="preserve">. </w:t>
      </w:r>
      <w:r w:rsidR="007D3B37">
        <w:rPr>
          <w:bCs/>
        </w:rPr>
        <w:t xml:space="preserve">Random </w:t>
      </w:r>
      <w:r w:rsidR="002B5F32">
        <w:rPr>
          <w:bCs/>
        </w:rPr>
        <w:t>Sample consensus and</w:t>
      </w:r>
      <w:r w:rsidR="00DF4621">
        <w:rPr>
          <w:bCs/>
        </w:rPr>
        <w:t xml:space="preserve"> iterative closest point </w:t>
      </w:r>
      <w:r w:rsidR="007B76A0">
        <w:rPr>
          <w:bCs/>
        </w:rPr>
        <w:t>have been</w:t>
      </w:r>
      <w:r w:rsidR="00C55A53">
        <w:rPr>
          <w:bCs/>
        </w:rPr>
        <w:t xml:space="preserve"> thoroughly</w:t>
      </w:r>
      <w:r w:rsidR="000D2B33">
        <w:rPr>
          <w:bCs/>
        </w:rPr>
        <w:t xml:space="preserve"> tested and</w:t>
      </w:r>
      <w:r w:rsidR="00C55A53">
        <w:rPr>
          <w:bCs/>
        </w:rPr>
        <w:t xml:space="preserve"> documented</w:t>
      </w:r>
      <w:r w:rsidR="00867A39">
        <w:rPr>
          <w:bCs/>
        </w:rPr>
        <w:t xml:space="preserve">. </w:t>
      </w:r>
      <w:r w:rsidR="00B01941">
        <w:rPr>
          <w:bCs/>
        </w:rPr>
        <w:t>However, t</w:t>
      </w:r>
      <w:r w:rsidR="00BA4304">
        <w:rPr>
          <w:bCs/>
        </w:rPr>
        <w:t>he iterative closet point metho</w:t>
      </w:r>
      <w:r w:rsidR="00B01941">
        <w:rPr>
          <w:bCs/>
        </w:rPr>
        <w:t>d</w:t>
      </w:r>
      <w:r w:rsidR="00BA4304">
        <w:rPr>
          <w:bCs/>
        </w:rPr>
        <w:t xml:space="preserve"> is limited </w:t>
      </w:r>
      <w:r w:rsidR="00D217AE">
        <w:rPr>
          <w:bCs/>
        </w:rPr>
        <w:t xml:space="preserve">by </w:t>
      </w:r>
      <w:r w:rsidR="00867A39">
        <w:rPr>
          <w:bCs/>
        </w:rPr>
        <w:t xml:space="preserve">local minima </w:t>
      </w:r>
      <w:r w:rsidR="00D217AE">
        <w:rPr>
          <w:bCs/>
        </w:rPr>
        <w:t xml:space="preserve">convergence issues associated with poor initial </w:t>
      </w:r>
      <w:r w:rsidR="00B01941">
        <w:rPr>
          <w:bCs/>
        </w:rPr>
        <w:t>search conditions</w:t>
      </w:r>
      <w:r w:rsidR="007E4932">
        <w:rPr>
          <w:bCs/>
        </w:rPr>
        <w:t xml:space="preserve"> []</w:t>
      </w:r>
      <w:r w:rsidR="00867A39">
        <w:rPr>
          <w:bCs/>
        </w:rPr>
        <w:t xml:space="preserve">. </w:t>
      </w:r>
    </w:p>
    <w:p w:rsidR="00F42BF1" w:rsidRDefault="00F42BF1" w:rsidP="00266874">
      <w:pPr>
        <w:rPr>
          <w:bCs/>
        </w:rPr>
      </w:pPr>
    </w:p>
    <w:p w:rsidR="00812B28" w:rsidRDefault="00867A39" w:rsidP="00266874">
      <w:pPr>
        <w:rPr>
          <w:bCs/>
        </w:rPr>
      </w:pPr>
      <w:r>
        <w:rPr>
          <w:bCs/>
        </w:rPr>
        <w:t xml:space="preserve">Several variants and improvements have been shown [4,7,17] which aim to address the </w:t>
      </w:r>
      <w:r w:rsidR="00201A54">
        <w:rPr>
          <w:bCs/>
        </w:rPr>
        <w:t xml:space="preserve">problems with optimization. </w:t>
      </w:r>
      <w:r w:rsidR="00D7124A">
        <w:rPr>
          <w:bCs/>
        </w:rPr>
        <w:t>Probabilistic methods have been appl</w:t>
      </w:r>
      <w:r w:rsidR="00201A54">
        <w:rPr>
          <w:bCs/>
        </w:rPr>
        <w:t>ie</w:t>
      </w:r>
      <w:r w:rsidR="00D7124A">
        <w:rPr>
          <w:bCs/>
        </w:rPr>
        <w:t>d to the image registration problem</w:t>
      </w:r>
      <w:r w:rsidR="00092D65">
        <w:rPr>
          <w:bCs/>
        </w:rPr>
        <w:t>. The ICP problem is framed in prob</w:t>
      </w:r>
      <w:r w:rsidR="00FE3497">
        <w:rPr>
          <w:bCs/>
        </w:rPr>
        <w:t>abil</w:t>
      </w:r>
      <w:r w:rsidR="00092D65">
        <w:rPr>
          <w:bCs/>
        </w:rPr>
        <w:t xml:space="preserve">istic </w:t>
      </w:r>
      <w:r w:rsidR="00FE3497">
        <w:rPr>
          <w:bCs/>
        </w:rPr>
        <w:t>terms</w:t>
      </w:r>
      <w:r w:rsidR="003919B7">
        <w:rPr>
          <w:bCs/>
        </w:rPr>
        <w:t xml:space="preserve"> by Thurn et al</w:t>
      </w:r>
      <w:r w:rsidR="00FE3497">
        <w:rPr>
          <w:bCs/>
        </w:rPr>
        <w:t xml:space="preserve"> to address the computation </w:t>
      </w:r>
      <w:r w:rsidR="00812B28">
        <w:rPr>
          <w:bCs/>
        </w:rPr>
        <w:t>requirements of the algorithm</w:t>
      </w:r>
      <w:r w:rsidR="003919B7">
        <w:rPr>
          <w:bCs/>
        </w:rPr>
        <w:t xml:space="preserve"> [1]</w:t>
      </w:r>
      <w:r w:rsidR="00812B28">
        <w:rPr>
          <w:bCs/>
        </w:rPr>
        <w:t xml:space="preserve">. </w:t>
      </w:r>
    </w:p>
    <w:p w:rsidR="00BD0081" w:rsidRDefault="00BD0081" w:rsidP="00266874">
      <w:pPr>
        <w:rPr>
          <w:bCs/>
        </w:rPr>
      </w:pPr>
    </w:p>
    <w:p w:rsidR="0036571A" w:rsidRDefault="0036571A" w:rsidP="00266874">
      <w:pPr>
        <w:rPr>
          <w:bCs/>
        </w:rPr>
      </w:pPr>
    </w:p>
    <w:p w:rsidR="00F42BF1" w:rsidRDefault="00F42BF1" w:rsidP="00F42BF1">
      <w:pPr>
        <w:rPr>
          <w:bCs/>
        </w:rPr>
      </w:pPr>
      <w:r>
        <w:rPr>
          <w:bCs/>
        </w:rPr>
        <w:t>The detection of weld seams using computer vision has been approached in multiple ways including through structured light and 3D scanning [23</w:t>
      </w:r>
      <w:r w:rsidR="006825FF">
        <w:rPr>
          <w:bCs/>
        </w:rPr>
        <w:t>,</w:t>
      </w:r>
      <w:r w:rsidR="00A220EC">
        <w:rPr>
          <w:bCs/>
        </w:rPr>
        <w:t xml:space="preserve"> </w:t>
      </w:r>
      <w:r w:rsidR="006825FF">
        <w:rPr>
          <w:bCs/>
        </w:rPr>
        <w:t>24</w:t>
      </w:r>
      <w:r>
        <w:rPr>
          <w:bCs/>
        </w:rPr>
        <w:t xml:space="preserve">]. </w:t>
      </w:r>
    </w:p>
    <w:p w:rsidR="00DB23BD" w:rsidRDefault="00DB23BD" w:rsidP="00F42BF1">
      <w:pPr>
        <w:rPr>
          <w:bCs/>
        </w:rPr>
      </w:pPr>
    </w:p>
    <w:p w:rsidR="00DB23BD" w:rsidRPr="00DB23BD" w:rsidRDefault="00DB23BD" w:rsidP="00F42BF1">
      <w:r>
        <w:t xml:space="preserve">Chen et al present an artificial neural network approach to 2D </w:t>
      </w:r>
      <w:proofErr w:type="gramStart"/>
      <w:r>
        <w:t>vision based</w:t>
      </w:r>
      <w:proofErr w:type="gramEnd"/>
      <w:r>
        <w:t xml:space="preserve"> arc welding control [17]. </w:t>
      </w:r>
    </w:p>
    <w:p w:rsidR="00F42BF1" w:rsidRDefault="00F42BF1" w:rsidP="00F42BF1">
      <w:pPr>
        <w:rPr>
          <w:bCs/>
        </w:rPr>
      </w:pPr>
    </w:p>
    <w:p w:rsidR="00A82F43" w:rsidRDefault="00F42BF1" w:rsidP="00266874">
      <w:r>
        <w:rPr>
          <w:bCs/>
        </w:rPr>
        <w:t>A review of vision-based identification, detection, and tracking of weld seams is presented by Shah et al []. This area has continued to develop as advances in machine learning and modern computer vision strategies becom</w:t>
      </w:r>
      <w:r>
        <w:t xml:space="preserve">e </w:t>
      </w:r>
      <w:r w:rsidR="00FB1381">
        <w:t>available</w:t>
      </w:r>
      <w:r>
        <w:t>.</w:t>
      </w:r>
      <w:r w:rsidR="007A2F64">
        <w:t xml:space="preserve"> </w:t>
      </w:r>
      <w:r>
        <w:t xml:space="preserve"> []</w:t>
      </w:r>
      <w:r w:rsidR="00F62493">
        <w:t xml:space="preserve"> Variants of registration algorithm</w:t>
      </w:r>
      <w:r w:rsidR="00897D73">
        <w:t>s</w:t>
      </w:r>
      <w:r w:rsidR="00F62493">
        <w:t xml:space="preserve"> which replace </w:t>
      </w:r>
      <w:r w:rsidR="006E57FE">
        <w:t xml:space="preserve">the optimization component of iterative closest point with </w:t>
      </w:r>
      <w:r w:rsidR="00BB552F">
        <w:t xml:space="preserve">machine learning algorithms </w:t>
      </w:r>
      <w:r w:rsidR="00CC575C">
        <w:t>are emerging [</w:t>
      </w:r>
      <w:r w:rsidR="0010363F">
        <w:t>27,28,29</w:t>
      </w:r>
      <w:r w:rsidR="00CC575C">
        <w:t>].</w:t>
      </w:r>
      <w:r w:rsidR="00FB1381">
        <w:t xml:space="preserve"> </w:t>
      </w:r>
      <w:r w:rsidR="00A55942">
        <w:t>TEASER</w:t>
      </w:r>
      <w:r w:rsidR="0010363F">
        <w:t xml:space="preserve"> applies</w:t>
      </w:r>
      <w:r w:rsidR="00CC575C">
        <w:t xml:space="preserve"> These </w:t>
      </w:r>
      <w:r w:rsidR="009D7BB3">
        <w:t>ml</w:t>
      </w:r>
      <w:r w:rsidR="00CC575C">
        <w:t xml:space="preserve"> approaches</w:t>
      </w:r>
      <w:r w:rsidR="00276020">
        <w:t xml:space="preserve"> to the image reg problem and show performance improvements as compared to [</w:t>
      </w:r>
      <w:r w:rsidR="00DB23BD">
        <w:t>26</w:t>
      </w:r>
      <w:r w:rsidR="00276020">
        <w:t>]</w:t>
      </w:r>
      <w:r w:rsidR="00DB23BD">
        <w:t>.</w:t>
      </w:r>
    </w:p>
    <w:p w:rsidR="00FB1381" w:rsidRDefault="00FB1381" w:rsidP="00266874"/>
    <w:p w:rsidR="007E4932" w:rsidRDefault="00DB3D61" w:rsidP="007E4932">
      <w:pPr>
        <w:rPr>
          <w:bCs/>
        </w:rPr>
      </w:pPr>
      <w:r>
        <w:rPr>
          <w:bCs/>
        </w:rPr>
        <w:t>A process for discovering and localizing workpieces</w:t>
      </w:r>
      <w:r w:rsidR="003755D1">
        <w:rPr>
          <w:bCs/>
        </w:rPr>
        <w:t xml:space="preserve"> </w:t>
      </w:r>
      <w:r>
        <w:rPr>
          <w:bCs/>
        </w:rPr>
        <w:t>to be joined by welding</w:t>
      </w:r>
      <w:r w:rsidR="00111204">
        <w:rPr>
          <w:bCs/>
        </w:rPr>
        <w:t xml:space="preserve"> from 3D point cloud data</w:t>
      </w:r>
      <w:r>
        <w:rPr>
          <w:bCs/>
        </w:rPr>
        <w:t xml:space="preserve"> is described by </w:t>
      </w:r>
      <w:proofErr w:type="spellStart"/>
      <w:r>
        <w:rPr>
          <w:bCs/>
        </w:rPr>
        <w:t>Rajaraman</w:t>
      </w:r>
      <w:proofErr w:type="spellEnd"/>
      <w:r>
        <w:rPr>
          <w:bCs/>
        </w:rPr>
        <w:t>, et al. [28]</w:t>
      </w:r>
      <w:r w:rsidR="00111204">
        <w:rPr>
          <w:bCs/>
        </w:rPr>
        <w:t xml:space="preserve"> A process </w:t>
      </w:r>
      <w:r w:rsidR="00D0586C">
        <w:rPr>
          <w:bCs/>
        </w:rPr>
        <w:t>from sensing to path planning is</w:t>
      </w:r>
      <w:r w:rsidR="00111204">
        <w:rPr>
          <w:bCs/>
        </w:rPr>
        <w:t xml:space="preserve"> presented that is similar to that of this paper, however the technique is restricted to localization of parts lying in the plane of the table. </w:t>
      </w:r>
    </w:p>
    <w:p w:rsidR="00DB3D61" w:rsidRDefault="00DB3D61" w:rsidP="007E4932">
      <w:pPr>
        <w:rPr>
          <w:bCs/>
        </w:rPr>
      </w:pPr>
    </w:p>
    <w:p w:rsidR="00111204" w:rsidRDefault="00111204" w:rsidP="007E4932">
      <w:pPr>
        <w:rPr>
          <w:bCs/>
        </w:rPr>
      </w:pPr>
    </w:p>
    <w:p w:rsidR="007E4932" w:rsidRDefault="007E4932" w:rsidP="007E4932">
      <w:pPr>
        <w:rPr>
          <w:bCs/>
        </w:rPr>
      </w:pPr>
      <w:proofErr w:type="spellStart"/>
      <w:r>
        <w:rPr>
          <w:bCs/>
        </w:rPr>
        <w:t>Schleth</w:t>
      </w:r>
      <w:proofErr w:type="spellEnd"/>
      <w:r>
        <w:rPr>
          <w:bCs/>
        </w:rPr>
        <w:t xml:space="preserve">, </w:t>
      </w:r>
      <w:proofErr w:type="spellStart"/>
      <w:r>
        <w:rPr>
          <w:bCs/>
        </w:rPr>
        <w:t>Kuss</w:t>
      </w:r>
      <w:proofErr w:type="spellEnd"/>
      <w:r>
        <w:rPr>
          <w:bCs/>
        </w:rPr>
        <w:t xml:space="preserve">, and Kraus provide an overview of the available literature available related to workpiece registration [20]. </w:t>
      </w:r>
    </w:p>
    <w:p w:rsidR="00904E0C" w:rsidRDefault="00904E0C" w:rsidP="00266874">
      <w:pPr>
        <w:rPr>
          <w:bCs/>
        </w:rPr>
      </w:pPr>
    </w:p>
    <w:p w:rsidR="00766A3F" w:rsidRDefault="0033049C" w:rsidP="00266874">
      <w:pPr>
        <w:rPr>
          <w:bCs/>
        </w:rPr>
      </w:pPr>
      <w:proofErr w:type="spellStart"/>
      <w:r>
        <w:rPr>
          <w:bCs/>
        </w:rPr>
        <w:t>Kuss</w:t>
      </w:r>
      <w:proofErr w:type="spellEnd"/>
      <w:r>
        <w:rPr>
          <w:bCs/>
        </w:rPr>
        <w:t xml:space="preserve"> et al. investigate</w:t>
      </w:r>
      <w:r w:rsidR="008D73CE">
        <w:rPr>
          <w:bCs/>
        </w:rPr>
        <w:t xml:space="preserve"> </w:t>
      </w:r>
      <w:r w:rsidR="00C81EA9">
        <w:rPr>
          <w:bCs/>
        </w:rPr>
        <w:t>model syn</w:t>
      </w:r>
      <w:r w:rsidR="008D73CE">
        <w:rPr>
          <w:bCs/>
        </w:rPr>
        <w:t>thesis a</w:t>
      </w:r>
      <w:r w:rsidR="007806E1">
        <w:rPr>
          <w:bCs/>
        </w:rPr>
        <w:t>nd architecture for a welding process performed by a 6DOF robotic arm.</w:t>
      </w:r>
      <w:r w:rsidR="00070062">
        <w:rPr>
          <w:bCs/>
        </w:rPr>
        <w:t xml:space="preserve"> </w:t>
      </w:r>
      <w:r w:rsidR="00DB3D61">
        <w:rPr>
          <w:bCs/>
        </w:rPr>
        <w:t>[]</w:t>
      </w:r>
    </w:p>
    <w:p w:rsidR="001054F8" w:rsidRDefault="001054F8" w:rsidP="00266874">
      <w:pPr>
        <w:rPr>
          <w:bCs/>
        </w:rPr>
      </w:pPr>
    </w:p>
    <w:p w:rsidR="004E5A78" w:rsidRDefault="001054F8" w:rsidP="00266874">
      <w:pPr>
        <w:rPr>
          <w:bCs/>
        </w:rPr>
      </w:pPr>
      <w:proofErr w:type="spellStart"/>
      <w:r>
        <w:rPr>
          <w:bCs/>
        </w:rPr>
        <w:t>Kuss</w:t>
      </w:r>
      <w:proofErr w:type="spellEnd"/>
      <w:r>
        <w:rPr>
          <w:bCs/>
        </w:rPr>
        <w:t xml:space="preserve"> et al. </w:t>
      </w:r>
      <w:r w:rsidR="0027683D">
        <w:rPr>
          <w:bCs/>
        </w:rPr>
        <w:t>present the problem of workpiece localization</w:t>
      </w:r>
      <w:r w:rsidR="00501364">
        <w:rPr>
          <w:bCs/>
        </w:rPr>
        <w:t xml:space="preserve"> and detection of part alignment and shape variation in preparation for a manufacturing application such as welding</w:t>
      </w:r>
      <w:r w:rsidR="00E364C0">
        <w:rPr>
          <w:bCs/>
        </w:rPr>
        <w:t xml:space="preserve"> </w:t>
      </w:r>
      <w:r w:rsidR="002B0AA0">
        <w:rPr>
          <w:bCs/>
        </w:rPr>
        <w:t>or</w:t>
      </w:r>
      <w:r w:rsidR="00E364C0">
        <w:rPr>
          <w:bCs/>
        </w:rPr>
        <w:t xml:space="preserve"> deburring</w:t>
      </w:r>
      <w:r w:rsidR="00501364">
        <w:rPr>
          <w:bCs/>
        </w:rPr>
        <w:t xml:space="preserve">. </w:t>
      </w:r>
      <w:r w:rsidR="0084053B">
        <w:rPr>
          <w:bCs/>
        </w:rPr>
        <w:t>[20, 21,22]</w:t>
      </w:r>
      <w:r w:rsidR="007E4932">
        <w:rPr>
          <w:bCs/>
        </w:rPr>
        <w:t xml:space="preserve">. </w:t>
      </w:r>
      <w:r w:rsidR="00B86CE7">
        <w:rPr>
          <w:bCs/>
        </w:rPr>
        <w:t xml:space="preserve">Part alignment and its </w:t>
      </w:r>
      <w:proofErr w:type="spellStart"/>
      <w:r w:rsidR="00B86CE7">
        <w:rPr>
          <w:bCs/>
        </w:rPr>
        <w:t>affect</w:t>
      </w:r>
      <w:proofErr w:type="spellEnd"/>
      <w:r w:rsidR="00B86CE7">
        <w:rPr>
          <w:bCs/>
        </w:rPr>
        <w:t xml:space="preserve"> on the welding model </w:t>
      </w:r>
      <w:proofErr w:type="gramStart"/>
      <w:r w:rsidR="00B86CE7">
        <w:rPr>
          <w:bCs/>
        </w:rPr>
        <w:t>used  for</w:t>
      </w:r>
      <w:proofErr w:type="gramEnd"/>
      <w:r w:rsidR="00B86CE7">
        <w:rPr>
          <w:bCs/>
        </w:rPr>
        <w:t xml:space="preserve"> automated process planning is investigated in []. </w:t>
      </w:r>
    </w:p>
    <w:p w:rsidR="001720E8" w:rsidRDefault="001720E8" w:rsidP="00266874">
      <w:pPr>
        <w:rPr>
          <w:bCs/>
        </w:rPr>
      </w:pPr>
    </w:p>
    <w:p w:rsidR="001720E8" w:rsidRPr="001720E8" w:rsidRDefault="001720E8" w:rsidP="00266874">
      <w:pPr>
        <w:rPr>
          <w:bCs/>
        </w:rPr>
      </w:pPr>
      <w:r>
        <w:rPr>
          <w:bCs/>
        </w:rPr>
        <w:t>The work presented in this</w:t>
      </w:r>
      <w:r w:rsidR="007C43C5">
        <w:rPr>
          <w:bCs/>
        </w:rPr>
        <w:t xml:space="preserve"> (our paper)</w:t>
      </w:r>
      <w:r>
        <w:rPr>
          <w:bCs/>
        </w:rPr>
        <w:t xml:space="preserve"> paper follows [</w:t>
      </w:r>
      <w:r w:rsidR="006B2770">
        <w:rPr>
          <w:bCs/>
        </w:rPr>
        <w:t>29</w:t>
      </w:r>
      <w:r>
        <w:rPr>
          <w:bCs/>
        </w:rPr>
        <w:t xml:space="preserve">] in the sense that </w:t>
      </w:r>
      <w:r w:rsidR="0027018A">
        <w:rPr>
          <w:bCs/>
        </w:rPr>
        <w:t xml:space="preserve">iterative closest point is used </w:t>
      </w:r>
      <w:r w:rsidR="00BF6707">
        <w:rPr>
          <w:bCs/>
        </w:rPr>
        <w:t xml:space="preserve">to determine the rigid transformation </w:t>
      </w:r>
      <w:r w:rsidR="00485B2E">
        <w:rPr>
          <w:bCs/>
        </w:rPr>
        <w:t xml:space="preserve">representing the workpiece in a welding operation to be completed by </w:t>
      </w:r>
      <w:r w:rsidR="00353293">
        <w:rPr>
          <w:bCs/>
        </w:rPr>
        <w:t>6DOF robotic arm designed for automated manufacturing processes.</w:t>
      </w:r>
    </w:p>
    <w:p w:rsidR="00541BAC" w:rsidRDefault="00541BAC" w:rsidP="00541BAC">
      <w:pPr>
        <w:rPr>
          <w:bCs/>
        </w:rPr>
      </w:pPr>
    </w:p>
    <w:p w:rsidR="00B75F1A" w:rsidRPr="00B75F1A" w:rsidRDefault="00592792" w:rsidP="008C34D0">
      <w:pPr>
        <w:rPr>
          <w:bCs/>
        </w:rPr>
      </w:pPr>
      <w:r>
        <w:rPr>
          <w:bCs/>
        </w:rPr>
        <w:t xml:space="preserve">The strategy presented in this work differs from that of </w:t>
      </w:r>
      <w:proofErr w:type="spellStart"/>
      <w:r>
        <w:rPr>
          <w:bCs/>
        </w:rPr>
        <w:t>Kuss</w:t>
      </w:r>
      <w:proofErr w:type="spellEnd"/>
      <w:r>
        <w:rPr>
          <w:bCs/>
        </w:rPr>
        <w:t xml:space="preserve"> et al </w:t>
      </w:r>
      <w:r w:rsidR="002B0AA0">
        <w:rPr>
          <w:bCs/>
        </w:rPr>
        <w:t>as</w:t>
      </w:r>
      <w:r>
        <w:rPr>
          <w:bCs/>
        </w:rPr>
        <w:t xml:space="preserve"> the localization process is performed using global images of the entire scanned area including the table and clamps instead of isolated scans of the workpiece itself.</w:t>
      </w:r>
      <w:r w:rsidR="00B75F1A">
        <w:rPr>
          <w:bCs/>
        </w:rPr>
        <w:t xml:space="preserve"> A strategy for outlier detection and removal is implemented prior to image registration which improves the performance of the process.</w:t>
      </w:r>
    </w:p>
    <w:p w:rsidR="00B75F1A" w:rsidRPr="008C34D0" w:rsidRDefault="00B75F1A" w:rsidP="008C34D0"/>
    <w:p w:rsidR="00D37E7C" w:rsidRPr="00C00F96" w:rsidRDefault="00D37E7C" w:rsidP="00266874">
      <w:pPr>
        <w:rPr>
          <w:b/>
        </w:rPr>
      </w:pPr>
    </w:p>
    <w:p w:rsidR="00266874" w:rsidRDefault="00C269A2" w:rsidP="00266874">
      <w:r>
        <w:t>A</w:t>
      </w:r>
      <w:r w:rsidR="00266874" w:rsidRPr="00AD0D76">
        <w:t xml:space="preserve"> collection of these algorithms </w:t>
      </w:r>
      <w:r>
        <w:t xml:space="preserve">is used </w:t>
      </w:r>
      <w:r w:rsidR="00266874" w:rsidRPr="00AD0D76">
        <w:t>to locate, or register, a point cloud representing the workpiece in a point cloud of the working environment collected by a L</w:t>
      </w:r>
      <w:r w:rsidR="00266874">
        <w:t>i</w:t>
      </w:r>
      <w:r w:rsidR="00266874" w:rsidRPr="00AD0D76">
        <w:t>DAR scanner located on the robot. Once the known part is located with respect to a fixed frame, an automated weld path generation routine is used to plan a weld tool-path offline.</w:t>
      </w:r>
      <w:r w:rsidR="00266874">
        <w:t xml:space="preserve"> Two example welding applications</w:t>
      </w:r>
      <w:r w:rsidR="00266874" w:rsidRPr="00AD0D76">
        <w:t xml:space="preserve"> </w:t>
      </w:r>
      <w:r w:rsidR="00266874">
        <w:t>are presented. In the first, a square tube</w:t>
      </w:r>
      <w:r w:rsidR="00266874" w:rsidRPr="00AD0D76">
        <w:t xml:space="preserve"> is joined to a flat plate through weldment</w:t>
      </w:r>
      <w:r w:rsidR="00266874">
        <w:t>. In the second, two square tubes are joined orthogonally to each other to form a tee. Simulations of both applications are</w:t>
      </w:r>
      <w:r w:rsidR="00266874" w:rsidRPr="00AD0D76">
        <w:t xml:space="preserve"> investigated and a physical implementation of the method is demonstrated using a </w:t>
      </w:r>
      <w:r w:rsidR="00266874">
        <w:t>2</w:t>
      </w:r>
      <w:r w:rsidR="00266874" w:rsidRPr="00AD0D76">
        <w:t>D LIDAR mounted to a 6DOF co-bot carrying a MIG welding torch</w:t>
      </w:r>
      <w:r w:rsidR="00266874">
        <w:t xml:space="preserve"> which can be seen below in Figure 1.</w:t>
      </w:r>
    </w:p>
    <w:p w:rsidR="00266874" w:rsidRDefault="005841ED" w:rsidP="00266874">
      <w:pPr>
        <w:keepNext/>
        <w:jc w:val="center"/>
      </w:pPr>
      <w:r>
        <w:rPr>
          <w:noProof/>
        </w:rPr>
        <w:drawing>
          <wp:inline distT="0" distB="0" distL="0" distR="0" wp14:anchorId="5808C5C7" wp14:editId="6572E6E8">
            <wp:extent cx="2785745" cy="2466340"/>
            <wp:effectExtent l="0" t="0" r="0" b="0"/>
            <wp:docPr id="3" name="Picture 3" descr="A picture containing wall, indoo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3" descr="A picture containing wall, indoor&#10;&#10;Description automatically generated"/>
                    <pic:cNvPicPr/>
                  </pic:nvPicPr>
                  <pic:blipFill>
                    <a:blip r:embed="rId12">
                      <a:extLst>
                        <a:ext uri="{28A0092B-C50C-407E-A947-70E740481C1C}">
                          <a14:useLocalDpi xmlns:a14="http://schemas.microsoft.com/office/drawing/2010/main"/>
                        </a:ext>
                      </a:extLst>
                    </a:blip>
                    <a:stretch>
                      <a:fillRect/>
                    </a:stretch>
                  </pic:blipFill>
                  <pic:spPr>
                    <a:xfrm>
                      <a:off x="0" y="0"/>
                      <a:ext cx="2785745" cy="2466340"/>
                    </a:xfrm>
                    <a:prstGeom prst="rect">
                      <a:avLst/>
                    </a:prstGeom>
                  </pic:spPr>
                </pic:pic>
              </a:graphicData>
            </a:graphic>
          </wp:inline>
        </w:drawing>
      </w:r>
      <w:r w:rsidRPr="00E34298">
        <w:rPr>
          <w:noProof/>
          <w:color w:val="BFBFBF" w:themeColor="background1" w:themeShade="BF"/>
        </w:rPr>
        <w:t xml:space="preserve"> </w:t>
      </w:r>
    </w:p>
    <w:p w:rsidR="00266874" w:rsidRDefault="00266874" w:rsidP="00266874">
      <w:pPr>
        <w:pStyle w:val="Caption"/>
        <w:jc w:val="center"/>
      </w:pPr>
      <w:r>
        <w:t xml:space="preserve">Figure </w:t>
      </w:r>
      <w:r>
        <w:fldChar w:fldCharType="begin"/>
      </w:r>
      <w:r>
        <w:instrText>SEQ Figure \* ARABIC</w:instrText>
      </w:r>
      <w:r>
        <w:fldChar w:fldCharType="separate"/>
      </w:r>
      <w:r w:rsidR="00A12E86">
        <w:rPr>
          <w:noProof/>
        </w:rPr>
        <w:t>1</w:t>
      </w:r>
      <w:r>
        <w:fldChar w:fldCharType="end"/>
      </w:r>
    </w:p>
    <w:p w:rsidR="00266874" w:rsidRDefault="00266874" w:rsidP="00266874"/>
    <w:p w:rsidR="00266874" w:rsidRDefault="00266874" w:rsidP="00266874">
      <w:r>
        <w:t xml:space="preserve">Environment sensing devices which generate 3D points are frequently used in the robotics industry, and improved sensors are being developed with the increased demand [5] for automation in manufacturing and transportation. A </w:t>
      </w:r>
      <w:proofErr w:type="spellStart"/>
      <w:r>
        <w:t>pointcloud</w:t>
      </w:r>
      <w:proofErr w:type="spellEnd"/>
      <w:r>
        <w:t xml:space="preserve"> is a list of points in 3D space representing a physical object or collection of objects [6][8], and this data is generated through measurements from a sensing device such as a LiDAR or 3D camera. Widespread applications and research involving spatial data has led to the development of standard file types, storage containers, and libraries for efficiently processing of </w:t>
      </w:r>
      <w:proofErr w:type="spellStart"/>
      <w:r>
        <w:t>pointclouds</w:t>
      </w:r>
      <w:proofErr w:type="spellEnd"/>
      <w:r>
        <w:t xml:space="preserve"> [5]. Common programming languages (C++, Python, MATLAB) support integration of </w:t>
      </w:r>
      <w:proofErr w:type="spellStart"/>
      <w:r>
        <w:t>pointcloud</w:t>
      </w:r>
      <w:proofErr w:type="spellEnd"/>
      <w:r>
        <w:t xml:space="preserve"> data with various libraries (PCL, OpenCV) and software frameworks (ROS). </w:t>
      </w:r>
    </w:p>
    <w:p w:rsidR="00266874" w:rsidRDefault="00266874" w:rsidP="00266874">
      <w:r>
        <w:t xml:space="preserve">The geometrical data, or features, stored in a </w:t>
      </w:r>
      <w:proofErr w:type="spellStart"/>
      <w:r>
        <w:t>pointcloud</w:t>
      </w:r>
      <w:proofErr w:type="spellEnd"/>
      <w:r>
        <w:t xml:space="preserve"> </w:t>
      </w:r>
      <w:r w:rsidR="00D90B9D">
        <w:t>(</w:t>
      </w:r>
      <w:r w:rsidR="00492FD8">
        <w:t>typically</w:t>
      </w:r>
      <w:r w:rsidR="00D90B9D">
        <w:t>)</w:t>
      </w:r>
      <w:r w:rsidR="00492FD8">
        <w:t xml:space="preserve"> </w:t>
      </w:r>
      <w:r>
        <w:t xml:space="preserve">contain the locations of the boundaries of a solid object. Features may also include point </w:t>
      </w:r>
      <w:proofErr w:type="spellStart"/>
      <w:r>
        <w:t>normals</w:t>
      </w:r>
      <w:proofErr w:type="spellEnd"/>
      <w:r>
        <w:t xml:space="preserve"> which can be measured or inferred from the feature locations. Non-geometrical data such as color or other surface properties that are independent of the transformations between features are known as descriptors [13]. Descriptors are also used in </w:t>
      </w:r>
      <w:proofErr w:type="gramStart"/>
      <w:r>
        <w:t>feature based</w:t>
      </w:r>
      <w:proofErr w:type="gramEnd"/>
      <w:r>
        <w:t xml:space="preserve"> registration methods, which primarily depend on unique, descriptive features in order to obtain a match between </w:t>
      </w:r>
      <w:proofErr w:type="spellStart"/>
      <w:r>
        <w:t>pointclouds</w:t>
      </w:r>
      <w:proofErr w:type="spellEnd"/>
      <w:r>
        <w:t xml:space="preserve"> [6].  These two types of data contained in a </w:t>
      </w:r>
      <w:proofErr w:type="spellStart"/>
      <w:r>
        <w:t>pointcloud</w:t>
      </w:r>
      <w:proofErr w:type="spellEnd"/>
      <w:r>
        <w:t xml:space="preserve"> are stored separate because they are different in nature and are processed differently in algorithms such as segmentation or registration.        </w:t>
      </w:r>
    </w:p>
    <w:p w:rsidR="00266874" w:rsidRDefault="00266874" w:rsidP="00266874"/>
    <w:p w:rsidR="00266874" w:rsidRDefault="00266874" w:rsidP="00266874"/>
    <w:p w:rsidR="000552C1" w:rsidRDefault="000552C1" w:rsidP="000552C1">
      <w:pPr>
        <w:pStyle w:val="BodyTextIndent"/>
        <w:ind w:firstLine="0"/>
        <w:rPr>
          <w:kern w:val="0"/>
          <w:sz w:val="24"/>
          <w:szCs w:val="24"/>
        </w:rPr>
      </w:pPr>
    </w:p>
    <w:p w:rsidR="00390A3A" w:rsidRPr="0012344E" w:rsidRDefault="00972624" w:rsidP="005E134D">
      <w:pPr>
        <w:pStyle w:val="BodyTextIndent"/>
        <w:numPr>
          <w:ilvl w:val="0"/>
          <w:numId w:val="3"/>
        </w:numPr>
        <w:ind w:left="360"/>
        <w:rPr>
          <w:rFonts w:ascii="Arial" w:hAnsi="Arial" w:cs="Arial"/>
          <w:b/>
          <w:kern w:val="0"/>
        </w:rPr>
      </w:pPr>
      <w:r>
        <w:rPr>
          <w:rFonts w:ascii="Arial" w:hAnsi="Arial" w:cs="Arial"/>
          <w:b/>
          <w:kern w:val="0"/>
        </w:rPr>
        <w:t>OVERVIEW OF APPROACH</w:t>
      </w:r>
    </w:p>
    <w:p w:rsidR="00972624" w:rsidRDefault="00972624" w:rsidP="00704CF8">
      <w:r w:rsidRPr="5003E31F">
        <w:t>The</w:t>
      </w:r>
      <w:r>
        <w:t xml:space="preserve"> proposed approach to</w:t>
      </w:r>
      <w:r w:rsidRPr="5003E31F">
        <w:t xml:space="preserve"> automated weld path generation </w:t>
      </w:r>
      <w:r>
        <w:t xml:space="preserve">shown in </w:t>
      </w:r>
      <w:r w:rsidR="00C561B6" w:rsidRPr="004D1C80">
        <w:t>figure 2</w:t>
      </w:r>
      <w:r w:rsidRPr="5003E31F">
        <w:t xml:space="preserve"> consists of a </w:t>
      </w:r>
      <w:r>
        <w:t xml:space="preserve">model preparation stage, a workspace </w:t>
      </w:r>
      <w:r w:rsidRPr="5003E31F">
        <w:t xml:space="preserve">sensing stage, a </w:t>
      </w:r>
      <w:r>
        <w:t>workpiece loca</w:t>
      </w:r>
      <w:r w:rsidRPr="5003E31F">
        <w:t>l</w:t>
      </w:r>
      <w:r>
        <w:t>ization</w:t>
      </w:r>
      <w:r w:rsidRPr="5003E31F">
        <w:t xml:space="preserve"> stage, followed </w:t>
      </w:r>
      <w:r>
        <w:t>by</w:t>
      </w:r>
      <w:r w:rsidRPr="5003E31F">
        <w:t xml:space="preserve"> </w:t>
      </w:r>
      <w:r>
        <w:t>an</w:t>
      </w:r>
      <w:r w:rsidRPr="5003E31F">
        <w:t xml:space="preserve"> </w:t>
      </w:r>
      <w:r w:rsidRPr="004D1C80">
        <w:t>offline</w:t>
      </w:r>
      <w:r>
        <w:t xml:space="preserve"> robot </w:t>
      </w:r>
      <w:r w:rsidRPr="5003E31F">
        <w:t>path generation stage.</w:t>
      </w:r>
      <w:r>
        <w:t xml:space="preserve"> The resulting path can be used to automate a welding process on the component in the workspace with a 6-DOF co-bot carrying a welding torch. </w:t>
      </w:r>
    </w:p>
    <w:p w:rsidR="00E07BB4" w:rsidRDefault="00E07BB4" w:rsidP="00704CF8">
      <w:r>
        <w:t>Uniqueness</w:t>
      </w:r>
    </w:p>
    <w:p w:rsidR="00704CF8" w:rsidRPr="00704CF8" w:rsidRDefault="00704CF8" w:rsidP="00704CF8"/>
    <w:p w:rsidR="00266874" w:rsidRPr="0012344E" w:rsidRDefault="00704CF8" w:rsidP="00934BE2">
      <w:pPr>
        <w:pStyle w:val="BodyTextIndent"/>
        <w:numPr>
          <w:ilvl w:val="1"/>
          <w:numId w:val="3"/>
        </w:numPr>
        <w:rPr>
          <w:rFonts w:ascii="Arial" w:hAnsi="Arial" w:cs="Arial"/>
          <w:b/>
          <w:kern w:val="0"/>
        </w:rPr>
      </w:pPr>
      <w:r>
        <w:rPr>
          <w:rFonts w:ascii="Arial" w:hAnsi="Arial" w:cs="Arial"/>
          <w:b/>
          <w:kern w:val="0"/>
        </w:rPr>
        <w:t>Model</w:t>
      </w:r>
      <w:r w:rsidR="00846A90">
        <w:rPr>
          <w:rFonts w:ascii="Arial" w:hAnsi="Arial" w:cs="Arial"/>
          <w:b/>
          <w:kern w:val="0"/>
        </w:rPr>
        <w:t xml:space="preserve"> </w:t>
      </w:r>
      <w:r>
        <w:rPr>
          <w:rFonts w:ascii="Arial" w:hAnsi="Arial" w:cs="Arial"/>
          <w:b/>
          <w:kern w:val="0"/>
        </w:rPr>
        <w:t>Preparation Stage</w:t>
      </w:r>
    </w:p>
    <w:p w:rsidR="00972624" w:rsidRDefault="00972624" w:rsidP="00972624">
      <w:r w:rsidRPr="62974FD3">
        <w:t xml:space="preserve">In the model preparation stage, the geometry of the workspace and the </w:t>
      </w:r>
      <w:r>
        <w:t>workpiece</w:t>
      </w:r>
      <w:r w:rsidRPr="62974FD3">
        <w:t xml:space="preserve"> is defined based on the prescribed application. An ideal model of the </w:t>
      </w:r>
      <w:r>
        <w:t>workpiece</w:t>
      </w:r>
      <w:r w:rsidRPr="62974FD3">
        <w:t xml:space="preserve"> </w:t>
      </w:r>
      <w:r w:rsidR="002A4B1E">
        <w:t>(</w:t>
      </w:r>
      <w:r w:rsidRPr="62974FD3">
        <w:t>including the weldment</w:t>
      </w:r>
      <w:r w:rsidR="002A4B1E">
        <w:t>?)</w:t>
      </w:r>
      <w:r w:rsidRPr="62974FD3">
        <w:t xml:space="preserve"> is generated using CAD. Part models are first generated of the individual </w:t>
      </w:r>
      <w:r>
        <w:t>workpiece</w:t>
      </w:r>
      <w:r w:rsidRPr="62974FD3">
        <w:t xml:space="preserve"> components which are then assembled to represent the </w:t>
      </w:r>
      <w:r>
        <w:t>workpiece</w:t>
      </w:r>
      <w:r w:rsidRPr="62974FD3">
        <w:t xml:space="preserve">.  The CAD assembly representing the workpiece is converted into a </w:t>
      </w:r>
      <w:proofErr w:type="spellStart"/>
      <w:r w:rsidRPr="62974FD3">
        <w:t>pointcloud</w:t>
      </w:r>
      <w:proofErr w:type="spellEnd"/>
      <w:r w:rsidRPr="62974FD3">
        <w:t xml:space="preserve"> through a uniform sampling technique to be used for </w:t>
      </w:r>
      <w:r>
        <w:t>workpiece</w:t>
      </w:r>
      <w:r w:rsidRPr="62974FD3">
        <w:t xml:space="preserve"> registration. The </w:t>
      </w:r>
      <w:proofErr w:type="spellStart"/>
      <w:r w:rsidRPr="62974FD3">
        <w:t>pointcloud</w:t>
      </w:r>
      <w:proofErr w:type="spellEnd"/>
      <w:r w:rsidRPr="62974FD3">
        <w:t xml:space="preserve"> associated with the CAD model is known as the source </w:t>
      </w:r>
      <w:proofErr w:type="spellStart"/>
      <w:r w:rsidRPr="62974FD3">
        <w:t>pointcloud</w:t>
      </w:r>
      <w:proofErr w:type="spellEnd"/>
      <w:r w:rsidRPr="62974FD3">
        <w:t>.</w:t>
      </w:r>
    </w:p>
    <w:p w:rsidR="00A70BD7" w:rsidRDefault="00A70BD7" w:rsidP="00972624"/>
    <w:p w:rsidR="008F38DB" w:rsidRDefault="00972624" w:rsidP="00704CF8">
      <w:r w:rsidRPr="00A62335">
        <w:t xml:space="preserve">A simplified model of the workspace </w:t>
      </w:r>
      <w:r w:rsidRPr="5003E31F">
        <w:t>and environment</w:t>
      </w:r>
      <w:r w:rsidRPr="00A62335">
        <w:t xml:space="preserve"> including the welding table and the robot base is </w:t>
      </w:r>
      <w:r>
        <w:t xml:space="preserve">also </w:t>
      </w:r>
      <w:r w:rsidRPr="00A62335">
        <w:t>created for simulation purposes</w:t>
      </w:r>
      <w:r>
        <w:t xml:space="preserve">, and the environment model is also converted into a </w:t>
      </w:r>
      <w:proofErr w:type="spellStart"/>
      <w:r>
        <w:t>pointcloud</w:t>
      </w:r>
      <w:proofErr w:type="spellEnd"/>
      <w:r>
        <w:t xml:space="preserve"> file. The</w:t>
      </w:r>
      <w:r w:rsidRPr="008D2D4D">
        <w:t xml:space="preserve"> 3D models </w:t>
      </w:r>
      <w:r>
        <w:t xml:space="preserve">are generated using standard CAD software from </w:t>
      </w:r>
      <w:r w:rsidRPr="008D2D4D">
        <w:t>which</w:t>
      </w:r>
      <w:r>
        <w:t xml:space="preserve"> they</w:t>
      </w:r>
      <w:r w:rsidRPr="008D2D4D">
        <w:t xml:space="preserve"> can be exported as .ply files or other standard file formats.</w:t>
      </w:r>
    </w:p>
    <w:p w:rsidR="00704CF8" w:rsidRPr="00704CF8" w:rsidRDefault="00704CF8" w:rsidP="00704CF8"/>
    <w:p w:rsidR="008F38DB" w:rsidRPr="00B503F4" w:rsidRDefault="00972624" w:rsidP="00C80135">
      <w:pPr>
        <w:pStyle w:val="BodyTextIndent"/>
        <w:numPr>
          <w:ilvl w:val="1"/>
          <w:numId w:val="3"/>
        </w:numPr>
        <w:rPr>
          <w:rFonts w:ascii="Arial" w:hAnsi="Arial" w:cs="Arial"/>
          <w:b/>
          <w:kern w:val="0"/>
        </w:rPr>
      </w:pPr>
      <w:r>
        <w:rPr>
          <w:rFonts w:ascii="Arial" w:hAnsi="Arial" w:cs="Arial"/>
          <w:b/>
          <w:kern w:val="0"/>
        </w:rPr>
        <w:t>WORKSPACE SENSING STAGE</w:t>
      </w:r>
    </w:p>
    <w:p w:rsidR="00972624" w:rsidRDefault="00972624" w:rsidP="00972624">
      <w:r w:rsidRPr="5003E31F">
        <w:t>Prior to the sensing stage</w:t>
      </w:r>
      <w:r>
        <w:t>,</w:t>
      </w:r>
      <w:r w:rsidRPr="5003E31F">
        <w:t xml:space="preserve"> the workpiece </w:t>
      </w:r>
      <w:r>
        <w:t>is</w:t>
      </w:r>
      <w:r w:rsidRPr="5003E31F">
        <w:t xml:space="preserve"> placed in the robot workspace</w:t>
      </w:r>
      <w:r>
        <w:t xml:space="preserve"> by the operator </w:t>
      </w:r>
      <w:r w:rsidRPr="5003E31F">
        <w:t xml:space="preserve">in the proper relative orientation to be joined by a weldment. The relative orientation of the parts must match that of the model to an extent and the global location of the workpieces is restricted to the usable workspace of the robot.  </w:t>
      </w:r>
    </w:p>
    <w:p w:rsidR="00F65EBA" w:rsidRDefault="00F65EBA" w:rsidP="00972624"/>
    <w:p w:rsidR="00972624" w:rsidRDefault="00972624" w:rsidP="00972624">
      <w:r w:rsidRPr="5003E31F">
        <w:t>In the s</w:t>
      </w:r>
      <w:r>
        <w:t>ensing</w:t>
      </w:r>
      <w:r w:rsidRPr="5003E31F">
        <w:t xml:space="preserve"> stage a sweeping motion of the arm is performed, and the workpiece and environment are scanned with the 2D </w:t>
      </w:r>
      <w:r>
        <w:t>LiDAR</w:t>
      </w:r>
      <w:r w:rsidRPr="5003E31F">
        <w:t xml:space="preserve"> mounted</w:t>
      </w:r>
      <w:r>
        <w:t xml:space="preserve"> on</w:t>
      </w:r>
      <w:r w:rsidRPr="5003E31F">
        <w:t xml:space="preserve"> link</w:t>
      </w:r>
      <w:r w:rsidR="00846A90">
        <w:t xml:space="preserve"> 5</w:t>
      </w:r>
      <w:r w:rsidRPr="5003E31F">
        <w:t xml:space="preserve"> of the robot. Multiple 2D lidar scans are measured along with corresponding sensor poses. As the scanning stage continues</w:t>
      </w:r>
      <w:r>
        <w:t>,</w:t>
      </w:r>
      <w:r w:rsidRPr="5003E31F">
        <w:t xml:space="preserve"> the </w:t>
      </w:r>
      <w:r>
        <w:t>data</w:t>
      </w:r>
      <w:r w:rsidRPr="5003E31F">
        <w:t xml:space="preserve"> are transformed from the sensor frame link</w:t>
      </w:r>
      <w:r w:rsidR="00846A90">
        <w:t xml:space="preserve"> 5</w:t>
      </w:r>
      <w:r w:rsidRPr="5003E31F">
        <w:t xml:space="preserve"> to the base frame link</w:t>
      </w:r>
      <w:r w:rsidR="00846A90">
        <w:t xml:space="preserve"> </w:t>
      </w:r>
      <w:r w:rsidRPr="5003E31F">
        <w:t xml:space="preserve">0 through the robot forward kinematics and accumulated into a 3D </w:t>
      </w:r>
      <w:proofErr w:type="spellStart"/>
      <w:r w:rsidRPr="5003E31F">
        <w:t>pointcloud</w:t>
      </w:r>
      <w:proofErr w:type="spellEnd"/>
      <w:r w:rsidRPr="5003E31F">
        <w:t xml:space="preserve"> with respect to the base frame. </w:t>
      </w:r>
      <w:r>
        <w:t xml:space="preserve">This process </w:t>
      </w:r>
      <w:r w:rsidRPr="5003E31F">
        <w:t>produces sparse data sets</w:t>
      </w:r>
      <w:r>
        <w:t xml:space="preserve"> with redundant points</w:t>
      </w:r>
      <w:r w:rsidRPr="5003E31F">
        <w:t>. Therefore, the scans are filtered a</w:t>
      </w:r>
      <w:r w:rsidR="00846A90">
        <w:t xml:space="preserve">nd </w:t>
      </w:r>
      <w:proofErr w:type="spellStart"/>
      <w:r>
        <w:t>downsampled</w:t>
      </w:r>
      <w:proofErr w:type="spellEnd"/>
      <w:r>
        <w:t xml:space="preserve"> </w:t>
      </w:r>
      <w:r w:rsidRPr="00113056">
        <w:rPr>
          <w:highlight w:val="yellow"/>
        </w:rPr>
        <w:t>(with methods within PCL)</w:t>
      </w:r>
      <w:r w:rsidRPr="5003E31F">
        <w:t xml:space="preserve"> to improve results and </w:t>
      </w:r>
      <w:r>
        <w:t>reduce</w:t>
      </w:r>
      <w:r w:rsidRPr="5003E31F">
        <w:t xml:space="preserve"> the </w:t>
      </w:r>
      <w:r>
        <w:t>resource</w:t>
      </w:r>
      <w:r w:rsidRPr="5003E31F">
        <w:t xml:space="preserve"> requirements</w:t>
      </w:r>
      <w:r>
        <w:t xml:space="preserve"> of storage and processing</w:t>
      </w:r>
      <w:r w:rsidRPr="5003E31F">
        <w:t>. T</w:t>
      </w:r>
      <w:r>
        <w:t>he resulting</w:t>
      </w:r>
      <w:r w:rsidRPr="5003E31F">
        <w:t xml:space="preserve"> </w:t>
      </w:r>
      <w:proofErr w:type="spellStart"/>
      <w:r>
        <w:t>pointcloud</w:t>
      </w:r>
      <w:proofErr w:type="spellEnd"/>
      <w:r>
        <w:t xml:space="preserve"> contains an image of the workpiece and fixtures as well as the top of the welding table and the background. The </w:t>
      </w:r>
      <w:proofErr w:type="spellStart"/>
      <w:r>
        <w:t>pointcloud</w:t>
      </w:r>
      <w:proofErr w:type="spellEnd"/>
      <w:r>
        <w:t xml:space="preserve"> associated with the LiDAR scan is known as the reference or target cloud. The sensing stage along with the methods of filtering and </w:t>
      </w:r>
      <w:proofErr w:type="spellStart"/>
      <w:r>
        <w:t>downsmpling</w:t>
      </w:r>
      <w:proofErr w:type="spellEnd"/>
      <w:r>
        <w:t xml:space="preserve"> can be seen below in figure 3.</w:t>
      </w:r>
    </w:p>
    <w:p w:rsidR="00972624" w:rsidRPr="00972624" w:rsidRDefault="00972624" w:rsidP="00972624"/>
    <w:p w:rsidR="00972624" w:rsidRDefault="00972624" w:rsidP="00C80135">
      <w:pPr>
        <w:pStyle w:val="BodyTextIndent"/>
        <w:numPr>
          <w:ilvl w:val="1"/>
          <w:numId w:val="3"/>
        </w:numPr>
        <w:rPr>
          <w:rFonts w:ascii="Arial" w:hAnsi="Arial" w:cs="Arial"/>
          <w:b/>
          <w:kern w:val="0"/>
        </w:rPr>
      </w:pPr>
      <w:r>
        <w:rPr>
          <w:rFonts w:ascii="Arial" w:hAnsi="Arial" w:cs="Arial"/>
          <w:b/>
          <w:kern w:val="0"/>
        </w:rPr>
        <w:t>WORKSPACE LOCALIZATION STAGE</w:t>
      </w:r>
    </w:p>
    <w:p w:rsidR="00573E6D" w:rsidRDefault="00573E6D" w:rsidP="00573E6D">
      <w:r w:rsidRPr="5003E31F">
        <w:t xml:space="preserve">In the </w:t>
      </w:r>
      <w:r>
        <w:t xml:space="preserve">workpiece localization </w:t>
      </w:r>
      <w:r w:rsidRPr="5003E31F">
        <w:t xml:space="preserve">stage, the </w:t>
      </w:r>
      <w:r w:rsidRPr="004D1C80">
        <w:t xml:space="preserve">source </w:t>
      </w:r>
      <w:proofErr w:type="spellStart"/>
      <w:r w:rsidRPr="004D1C80">
        <w:t>pointcloud</w:t>
      </w:r>
      <w:proofErr w:type="spellEnd"/>
      <w:r w:rsidRPr="5003E31F">
        <w:t xml:space="preserve"> derived from </w:t>
      </w:r>
      <w:r>
        <w:t>the C</w:t>
      </w:r>
      <w:r w:rsidRPr="5003E31F">
        <w:t xml:space="preserve">AD </w:t>
      </w:r>
      <w:r>
        <w:t>model is</w:t>
      </w:r>
      <w:r w:rsidRPr="5003E31F">
        <w:t xml:space="preserve"> compared to the </w:t>
      </w:r>
      <w:r>
        <w:t xml:space="preserve">reduced </w:t>
      </w:r>
      <w:r w:rsidRPr="004D1C80">
        <w:t>reference cloud</w:t>
      </w:r>
      <w:r w:rsidRPr="5003E31F">
        <w:t xml:space="preserve"> acquired from lidar in the sensing stage. The relative transformation between clouds is found using the iterative closest point algorithm (ICP). The pose of the </w:t>
      </w:r>
      <w:proofErr w:type="spellStart"/>
      <w:r w:rsidR="00885B36">
        <w:t>workpeice</w:t>
      </w:r>
      <w:proofErr w:type="spellEnd"/>
      <w:r w:rsidRPr="5003E31F">
        <w:t xml:space="preserve"> can be used to determine the required location of the weld seam in a global sense. </w:t>
      </w:r>
    </w:p>
    <w:p w:rsidR="00573E6D" w:rsidRDefault="00573E6D" w:rsidP="00573E6D">
      <w:r>
        <w:t xml:space="preserve">The reference cloud, collected from LiDAR, contains a larger volume of points, but not necessarily more points, than the source cloud. Also, the percentage of the workpiece represented in the LiDAR cloud depends on the sweeping motion used in the scanning stage and the amount of interference caused by the clamps or other obstructions. In the best-case scenario, approximately half of the points associated with the external faces of the workpiece are available in the LiDAR cloud. </w:t>
      </w:r>
    </w:p>
    <w:p w:rsidR="00573E6D" w:rsidRPr="00972624" w:rsidRDefault="00573E6D" w:rsidP="00573E6D">
      <w:pPr>
        <w:pStyle w:val="BodyTextIndent"/>
        <w:ind w:firstLine="0"/>
        <w:rPr>
          <w:rFonts w:ascii="Arial" w:hAnsi="Arial" w:cs="Arial"/>
          <w:b/>
          <w:kern w:val="0"/>
        </w:rPr>
      </w:pPr>
      <w:r>
        <w:t xml:space="preserve">The LiDAR cloud is first reduced to the usable workspace of the robot using a 3D bounding box removing points from the surrounding walls and extents of the table. Next, the point cloud is </w:t>
      </w:r>
      <w:proofErr w:type="spellStart"/>
      <w:r>
        <w:t>downsampled</w:t>
      </w:r>
      <w:proofErr w:type="spellEnd"/>
      <w:r>
        <w:t xml:space="preserve"> with a voxel filter [15] to ensure uniform density of points in the reference</w:t>
      </w:r>
      <w:r w:rsidR="00885B36">
        <w:t xml:space="preserve"> </w:t>
      </w:r>
      <w:proofErr w:type="spellStart"/>
      <w:r w:rsidR="00885B36">
        <w:t>pointcloud</w:t>
      </w:r>
      <w:proofErr w:type="spellEnd"/>
      <w:r w:rsidR="00E20F57">
        <w:t xml:space="preserve"> and reduce computational </w:t>
      </w:r>
      <w:proofErr w:type="gramStart"/>
      <w:r w:rsidR="00E20F57">
        <w:t>requirements[</w:t>
      </w:r>
      <w:proofErr w:type="gramEnd"/>
      <w:r w:rsidR="00E20F57">
        <w:t>]</w:t>
      </w:r>
      <w:r>
        <w:t xml:space="preserve">. The remaining image contains points from the workpiece, the clamps holding the workpiece, and the table. The robot arm may also be included in the remaining </w:t>
      </w:r>
      <w:proofErr w:type="spellStart"/>
      <w:r>
        <w:t>pointcloud</w:t>
      </w:r>
      <w:proofErr w:type="spellEnd"/>
      <w:r>
        <w:t xml:space="preserve">. At this point, RANSAC based segmentation is used to compare geometrical information such as the planar nature of the table or the orthogonality of the workpiece to the LiDAR cloud to separate, or segment, the points associated with the workpiece. The results of a cascaded RANSAC segmentation are stored as the reference </w:t>
      </w:r>
      <w:proofErr w:type="spellStart"/>
      <w:r>
        <w:t>pointcloud</w:t>
      </w:r>
      <w:proofErr w:type="spellEnd"/>
      <w:r>
        <w:t xml:space="preserve"> cloud. Finally, the rigid transformation between the reference and source </w:t>
      </w:r>
      <w:proofErr w:type="spellStart"/>
      <w:r>
        <w:t>pointcloud</w:t>
      </w:r>
      <w:proofErr w:type="spellEnd"/>
      <w:r>
        <w:t xml:space="preserve"> is found with the iterative closest point (ICP) cloud registration algorithm. This transformation matrix represents the location and orientation of the workpiece with respect to a fixed origin.</w:t>
      </w:r>
    </w:p>
    <w:p w:rsidR="00573E6D" w:rsidRDefault="00573E6D" w:rsidP="00573E6D">
      <w:pPr>
        <w:pStyle w:val="BodyTextIndent"/>
        <w:ind w:left="360" w:firstLine="0"/>
        <w:rPr>
          <w:rFonts w:ascii="Arial" w:hAnsi="Arial" w:cs="Arial"/>
          <w:b/>
          <w:kern w:val="0"/>
        </w:rPr>
      </w:pPr>
    </w:p>
    <w:p w:rsidR="00573E6D" w:rsidRDefault="00573E6D" w:rsidP="00573E6D">
      <w:pPr>
        <w:pStyle w:val="BodyTextIndent"/>
        <w:ind w:left="360" w:firstLine="0"/>
        <w:rPr>
          <w:rFonts w:ascii="Arial" w:hAnsi="Arial" w:cs="Arial"/>
          <w:b/>
          <w:kern w:val="0"/>
        </w:rPr>
      </w:pPr>
    </w:p>
    <w:p w:rsidR="00FC6874" w:rsidRPr="00D2417D" w:rsidRDefault="00573E6D" w:rsidP="00D2417D">
      <w:pPr>
        <w:pStyle w:val="BodyTextIndent"/>
        <w:numPr>
          <w:ilvl w:val="1"/>
          <w:numId w:val="3"/>
        </w:numPr>
        <w:rPr>
          <w:rFonts w:ascii="Arial" w:hAnsi="Arial" w:cs="Arial"/>
          <w:b/>
          <w:kern w:val="0"/>
        </w:rPr>
      </w:pPr>
      <w:r>
        <w:rPr>
          <w:rFonts w:ascii="Arial" w:hAnsi="Arial" w:cs="Arial"/>
          <w:b/>
          <w:kern w:val="0"/>
        </w:rPr>
        <w:t xml:space="preserve">PATH </w:t>
      </w:r>
      <w:r w:rsidR="00AD5799">
        <w:rPr>
          <w:rFonts w:ascii="Arial" w:hAnsi="Arial" w:cs="Arial"/>
          <w:b/>
          <w:kern w:val="0"/>
        </w:rPr>
        <w:t>GENERATION</w:t>
      </w:r>
      <w:r>
        <w:rPr>
          <w:rFonts w:ascii="Arial" w:hAnsi="Arial" w:cs="Arial"/>
          <w:b/>
          <w:kern w:val="0"/>
        </w:rPr>
        <w:t xml:space="preserve"> STAGE</w:t>
      </w:r>
    </w:p>
    <w:p w:rsidR="00FC6874" w:rsidRDefault="00FC6874" w:rsidP="00FC6874">
      <w:pPr>
        <w:pStyle w:val="BodyTextIndent"/>
        <w:ind w:left="360" w:firstLine="0"/>
        <w:rPr>
          <w:rFonts w:ascii="Arial" w:hAnsi="Arial" w:cs="Arial"/>
          <w:b/>
          <w:kern w:val="0"/>
        </w:rPr>
      </w:pPr>
    </w:p>
    <w:p w:rsidR="0000629F" w:rsidRDefault="0000629F" w:rsidP="0000629F">
      <w:pPr>
        <w:spacing w:after="160" w:line="259" w:lineRule="auto"/>
        <w:rPr>
          <w:rFonts w:eastAsiaTheme="minorEastAsia"/>
        </w:rPr>
      </w:pPr>
      <w:r>
        <w:t xml:space="preserve">The weld path is constructed from the </w:t>
      </w:r>
      <w:r w:rsidR="0085261B">
        <w:t xml:space="preserve">information encoded in </w:t>
      </w:r>
      <w:r w:rsidR="00530624">
        <w:t>a solid model or similar representation</w:t>
      </w:r>
      <w:r>
        <w:t xml:space="preserve"> of the manufactured part.</w:t>
      </w:r>
      <w:r w:rsidR="001A1B1F">
        <w:t xml:space="preserve"> This work will consider that the welds required for manufacturing are a collection of linear segments with defined work and travel angles for the torch, where the work angle is an angle measured about the weld seam from a reference plane and the travel angle is a rotation about an axis perpendicular to the weld seam and the torch axis. Finally, the torch can be rotated about the torch axis without affecting the weld so this angle (torch angle) can be freely chosen. The pose of the torch at any point will be contained in the pair of triplets (</w:t>
      </w:r>
      <w:proofErr w:type="spellStart"/>
      <w:proofErr w:type="gramStart"/>
      <w:r w:rsidR="001A1B1F" w:rsidRPr="0081099E">
        <w:rPr>
          <w:i/>
        </w:rPr>
        <w:t>P</w:t>
      </w:r>
      <w:r w:rsidR="0081099E" w:rsidRPr="0081099E">
        <w:rPr>
          <w:i/>
          <w:vertAlign w:val="subscript"/>
        </w:rPr>
        <w:t>i</w:t>
      </w:r>
      <w:r w:rsidR="001A1B1F" w:rsidRPr="0081099E">
        <w:rPr>
          <w:i/>
        </w:rPr>
        <w:t>,O</w:t>
      </w:r>
      <w:r w:rsidR="0081099E" w:rsidRPr="0081099E">
        <w:rPr>
          <w:i/>
          <w:vertAlign w:val="subscript"/>
        </w:rPr>
        <w:t>i</w:t>
      </w:r>
      <w:proofErr w:type="spellEnd"/>
      <w:proofErr w:type="gramEnd"/>
      <w:r w:rsidR="001A1B1F">
        <w:t xml:space="preserve">) where </w:t>
      </w:r>
      <w:r w:rsidR="001A1B1F" w:rsidRPr="0081099E">
        <w:rPr>
          <w:i/>
        </w:rPr>
        <w:t>P</w:t>
      </w:r>
      <w:r w:rsidR="0081099E" w:rsidRPr="0081099E">
        <w:rPr>
          <w:i/>
          <w:vertAlign w:val="subscript"/>
        </w:rPr>
        <w:t>i</w:t>
      </w:r>
      <w:r w:rsidR="001A1B1F">
        <w:t xml:space="preserve"> contains the </w:t>
      </w:r>
      <w:proofErr w:type="spellStart"/>
      <w:r w:rsidR="001A1B1F" w:rsidRPr="0081099E">
        <w:rPr>
          <w:i/>
        </w:rPr>
        <w:t>x,y,z</w:t>
      </w:r>
      <w:proofErr w:type="spellEnd"/>
      <w:r w:rsidR="001A1B1F">
        <w:t xml:space="preserve"> positions of the torch tip and </w:t>
      </w:r>
      <w:r w:rsidR="001A1B1F" w:rsidRPr="0081099E">
        <w:rPr>
          <w:i/>
        </w:rPr>
        <w:t>O</w:t>
      </w:r>
      <w:r w:rsidR="0081099E" w:rsidRPr="0081099E">
        <w:rPr>
          <w:i/>
          <w:vertAlign w:val="subscript"/>
        </w:rPr>
        <w:t>i</w:t>
      </w:r>
      <w:r w:rsidR="001A1B1F">
        <w:t xml:space="preserve"> contains the three angles, work angle, travel angle and torch angle following a defined rotation operation (see</w:t>
      </w:r>
      <w:r w:rsidR="00530624">
        <w:t xml:space="preserve"> the section, defining torch orientation</w:t>
      </w:r>
      <w:r w:rsidR="001A1B1F">
        <w:t xml:space="preserve">). Thus, the weld path is first defined </w:t>
      </w:r>
      <w:r w:rsidR="00A075B7">
        <w:t xml:space="preserve">as a spline of linear segments defined by anchor or end points and orientations as </w:t>
      </w:r>
      <w:r w:rsidR="001A1B1F">
        <w:t>pose pairs (</w:t>
      </w:r>
      <w:r w:rsidR="001A1B1F" w:rsidRPr="0081099E">
        <w:rPr>
          <w:i/>
        </w:rPr>
        <w:t>P</w:t>
      </w:r>
      <w:r w:rsidR="001A1B1F" w:rsidRPr="0081099E">
        <w:rPr>
          <w:i/>
          <w:vertAlign w:val="subscript"/>
        </w:rPr>
        <w:t>i</w:t>
      </w:r>
      <w:r w:rsidR="001A1B1F" w:rsidRPr="0081099E">
        <w:rPr>
          <w:i/>
        </w:rPr>
        <w:t>, O</w:t>
      </w:r>
      <w:r w:rsidR="001A1B1F" w:rsidRPr="0081099E">
        <w:rPr>
          <w:i/>
          <w:vertAlign w:val="subscript"/>
        </w:rPr>
        <w:t>i</w:t>
      </w:r>
      <w:r w:rsidR="001A1B1F">
        <w:t xml:space="preserve">) </w:t>
      </w:r>
      <w:r w:rsidR="00A075B7">
        <w:t>existing at key points on the</w:t>
      </w:r>
      <w:r w:rsidR="001A1B1F">
        <w:t xml:space="preserve"> manufactured part</w:t>
      </w:r>
      <w:r w:rsidR="00A075B7">
        <w:t xml:space="preserve"> (see </w:t>
      </w:r>
      <w:r w:rsidR="00A075B7">
        <w:rPr>
          <w:rFonts w:eastAsiaTheme="minorEastAsia"/>
        </w:rPr>
        <w:t>Figure XXX Sample Manufactured part</w:t>
      </w:r>
      <w:r w:rsidR="00A075B7">
        <w:rPr>
          <w:rFonts w:eastAsiaTheme="minorEastAsia"/>
        </w:rPr>
        <w:t>)</w:t>
      </w:r>
      <w:r w:rsidR="001A1B1F">
        <w:t xml:space="preserve">. The weld path then consists of </w:t>
      </w:r>
      <w:r>
        <w:t xml:space="preserve">intersecting line segments,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i+</m:t>
                </m:r>
                <m:r>
                  <w:rPr>
                    <w:rFonts w:ascii="Cambria Math" w:hAnsi="Cambria Math"/>
                  </w:rPr>
                  <m:t>1</m:t>
                </m:r>
              </m:sub>
            </m:sSub>
          </m:e>
        </m:acc>
        <m:r>
          <w:rPr>
            <w:rFonts w:ascii="Cambria Math" w:hAnsi="Cambria Math"/>
          </w:rPr>
          <m:t xml:space="preserve"> </m:t>
        </m:r>
      </m:oMath>
      <w:r w:rsidR="001A1B1F">
        <w:rPr>
          <w:rFonts w:eastAsiaTheme="minorEastAsia"/>
        </w:rPr>
        <w:t xml:space="preserve">for all weld paths </w:t>
      </w:r>
      <w:r w:rsidR="001A1B1F" w:rsidRPr="0081099E">
        <w:rPr>
          <w:rFonts w:eastAsiaTheme="minorEastAsia"/>
          <w:i/>
        </w:rPr>
        <w:t>i=1…</w:t>
      </w:r>
      <w:proofErr w:type="spellStart"/>
      <w:r w:rsidR="001A1B1F" w:rsidRPr="0081099E">
        <w:rPr>
          <w:rFonts w:eastAsiaTheme="minorEastAsia"/>
          <w:i/>
        </w:rPr>
        <w:t>n</w:t>
      </w:r>
      <w:r w:rsidR="001A1B1F" w:rsidRPr="0081099E">
        <w:rPr>
          <w:rFonts w:eastAsiaTheme="minorEastAsia"/>
          <w:i/>
          <w:vertAlign w:val="subscript"/>
        </w:rPr>
        <w:t>path</w:t>
      </w:r>
      <w:proofErr w:type="spellEnd"/>
      <w:r w:rsidR="001A1B1F">
        <w:rPr>
          <w:rFonts w:eastAsiaTheme="minorEastAsia"/>
        </w:rPr>
        <w:t xml:space="preserve"> with </w:t>
      </w:r>
      <w:r>
        <w:rPr>
          <w:rFonts w:eastAsiaTheme="minorEastAsia"/>
        </w:rPr>
        <w:t xml:space="preserve">orientations </w:t>
      </w:r>
      <w:proofErr w:type="gramStart"/>
      <w:r w:rsidR="001A1B1F" w:rsidRPr="0081099E">
        <w:rPr>
          <w:rFonts w:eastAsiaTheme="minorEastAsia"/>
          <w:i/>
        </w:rPr>
        <w:t>O</w:t>
      </w:r>
      <w:r w:rsidR="001A1B1F" w:rsidRPr="0081099E">
        <w:rPr>
          <w:rFonts w:eastAsiaTheme="minorEastAsia"/>
          <w:i/>
          <w:vertAlign w:val="subscript"/>
        </w:rPr>
        <w:t>i</w:t>
      </w:r>
      <w:r w:rsidR="00530624">
        <w:rPr>
          <w:rFonts w:eastAsiaTheme="minorEastAsia"/>
          <w:i/>
          <w:vertAlign w:val="subscript"/>
        </w:rPr>
        <w:t>,i</w:t>
      </w:r>
      <w:proofErr w:type="gramEnd"/>
      <w:r w:rsidR="00530624">
        <w:rPr>
          <w:rFonts w:eastAsiaTheme="minorEastAsia"/>
          <w:i/>
          <w:vertAlign w:val="subscript"/>
        </w:rPr>
        <w:t>+1</w:t>
      </w:r>
      <w:r w:rsidR="001A1B1F">
        <w:rPr>
          <w:rFonts w:eastAsiaTheme="minorEastAsia"/>
        </w:rPr>
        <w:t xml:space="preserve"> defined over each </w:t>
      </w:r>
      <w:r w:rsidR="00530624">
        <w:rPr>
          <w:rFonts w:eastAsiaTheme="minorEastAsia"/>
        </w:rPr>
        <w:t xml:space="preserve">weld </w:t>
      </w:r>
      <w:r w:rsidR="001A1B1F">
        <w:rPr>
          <w:rFonts w:eastAsiaTheme="minorEastAsia"/>
        </w:rPr>
        <w:t>path</w:t>
      </w:r>
      <w:r w:rsidR="00530624">
        <w:rPr>
          <w:rFonts w:eastAsiaTheme="minorEastAsia"/>
        </w:rPr>
        <w:t xml:space="preserve"> between </w:t>
      </w:r>
      <w:r w:rsidR="00530624">
        <w:rPr>
          <w:rFonts w:eastAsiaTheme="minorEastAsia"/>
          <w:i/>
        </w:rPr>
        <w:t>P</w:t>
      </w:r>
      <w:r w:rsidR="00530624">
        <w:rPr>
          <w:rFonts w:eastAsiaTheme="minorEastAsia"/>
          <w:i/>
          <w:vertAlign w:val="subscript"/>
        </w:rPr>
        <w:t>i</w:t>
      </w:r>
      <w:r w:rsidR="00530624">
        <w:rPr>
          <w:rFonts w:eastAsiaTheme="minorEastAsia"/>
          <w:i/>
        </w:rPr>
        <w:t xml:space="preserve"> </w:t>
      </w:r>
      <w:r w:rsidR="00530624">
        <w:rPr>
          <w:rFonts w:eastAsiaTheme="minorEastAsia"/>
        </w:rPr>
        <w:t xml:space="preserve">and </w:t>
      </w:r>
      <w:r w:rsidR="00530624" w:rsidRPr="00530624">
        <w:rPr>
          <w:rFonts w:eastAsiaTheme="minorEastAsia"/>
          <w:i/>
        </w:rPr>
        <w:t>P</w:t>
      </w:r>
      <w:r w:rsidR="00530624" w:rsidRPr="00530624">
        <w:rPr>
          <w:rFonts w:eastAsiaTheme="minorEastAsia"/>
          <w:i/>
          <w:vertAlign w:val="subscript"/>
        </w:rPr>
        <w:t>i+1</w:t>
      </w:r>
      <w:r w:rsidR="001A1B1F">
        <w:rPr>
          <w:rFonts w:eastAsiaTheme="minorEastAsia"/>
        </w:rPr>
        <w:t xml:space="preserve">. </w:t>
      </w:r>
      <w:r>
        <w:rPr>
          <w:rFonts w:eastAsiaTheme="minorEastAsia"/>
        </w:rPr>
        <w:t xml:space="preserve">The trajectory is defined as a Linear segment with appropriate blends for the full robot pose. Parabolic blends are used in this work, but could be replaced with a blend that would limit the magnitude of higher derivatives of join motion.  The weld specifications </w:t>
      </w:r>
      <w:proofErr w:type="gramStart"/>
      <w:r>
        <w:rPr>
          <w:rFonts w:eastAsiaTheme="minorEastAsia"/>
        </w:rPr>
        <w:t>defines</w:t>
      </w:r>
      <w:proofErr w:type="gramEnd"/>
      <w:r>
        <w:rPr>
          <w:rFonts w:eastAsiaTheme="minorEastAsia"/>
        </w:rPr>
        <w:t xml:space="preserve"> the travel speed along each line segment, and finally a nominal blend time for the end of the paths is selected as 2.5% of the total path time. The LSPB applied to each segment yields a function </w:t>
      </w:r>
      <m:oMath>
        <m:r>
          <w:rPr>
            <w:rFonts w:ascii="Cambria Math" w:hAnsi="Cambria Math"/>
          </w:rPr>
          <m:t>q:[</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]→C</m:t>
        </m:r>
      </m:oMath>
      <w:r>
        <w:rPr>
          <w:rFonts w:eastAsiaTheme="minorEastAsia"/>
        </w:rPr>
        <w:t xml:space="preserve"> with </w:t>
      </w:r>
      <w:r>
        <w:rPr>
          <w:rFonts w:eastAsiaTheme="minorEastAsia"/>
          <w:i/>
        </w:rPr>
        <w:t>q</w:t>
      </w:r>
      <w:r>
        <w:rPr>
          <w:rFonts w:eastAsiaTheme="minorEastAsia"/>
        </w:rPr>
        <w:t xml:space="preserve"> the function yielding robot configuration </w:t>
      </w:r>
      <w:r>
        <w:rPr>
          <w:rFonts w:eastAsiaTheme="minorEastAsia"/>
          <w:i/>
        </w:rPr>
        <w:t>C</w:t>
      </w:r>
      <w:r>
        <w:rPr>
          <w:rFonts w:eastAsiaTheme="minorEastAsia"/>
        </w:rPr>
        <w:t xml:space="preserve"> at any time over the interval </w:t>
      </w:r>
      <w:proofErr w:type="spellStart"/>
      <w:r>
        <w:rPr>
          <w:rFonts w:eastAsiaTheme="minorEastAsia"/>
        </w:rPr>
        <w:t>t</w:t>
      </w:r>
      <w:r>
        <w:rPr>
          <w:rFonts w:eastAsiaTheme="minorEastAsia"/>
          <w:vertAlign w:val="subscript"/>
        </w:rPr>
        <w:t>i</w:t>
      </w:r>
      <w:proofErr w:type="spellEnd"/>
      <w:r>
        <w:rPr>
          <w:rFonts w:eastAsiaTheme="minorEastAsia"/>
          <w:vertAlign w:val="subscript"/>
        </w:rPr>
        <w:t xml:space="preserve">, </w:t>
      </w:r>
      <w:proofErr w:type="spellStart"/>
      <w:r>
        <w:rPr>
          <w:rFonts w:eastAsiaTheme="minorEastAsia"/>
          <w:i/>
        </w:rPr>
        <w:t>t</w:t>
      </w:r>
      <w:r>
        <w:rPr>
          <w:rFonts w:eastAsiaTheme="minorEastAsia"/>
          <w:i/>
          <w:vertAlign w:val="subscript"/>
        </w:rPr>
        <w:t>f</w:t>
      </w:r>
      <w:proofErr w:type="spellEnd"/>
      <w:r>
        <w:rPr>
          <w:rFonts w:eastAsiaTheme="minorEastAsia"/>
          <w:i/>
        </w:rPr>
        <w:t xml:space="preserve"> </w:t>
      </w:r>
      <w:r>
        <w:rPr>
          <w:rFonts w:eastAsiaTheme="minorEastAsia"/>
        </w:rPr>
        <w:t>the initial and final times determined from the linear segment speed and blend percentage, tim</w:t>
      </w:r>
      <w:r w:rsidRPr="0081099E">
        <w:rPr>
          <w:rFonts w:eastAsiaTheme="minorEastAsia"/>
        </w:rPr>
        <w:t>e</w:t>
      </w:r>
      <w:r w:rsidR="0081099E" w:rsidRPr="0081099E">
        <w:rPr>
          <w:rFonts w:eastAsiaTheme="minorEastAsia"/>
        </w:rPr>
        <w:t xml:space="preserve">. </w:t>
      </w:r>
      <w:r w:rsidRPr="0081099E">
        <w:t>N</w:t>
      </w:r>
      <w:r>
        <w:t>ote that required torch orientations are not continuous at the line intersection. In practice, one way of handling this discontinuity is by inserting an additional path segmen</w:t>
      </w:r>
      <w:r w:rsidR="009F1330">
        <w:t>ts</w:t>
      </w:r>
      <w:r>
        <w:t xml:space="preserve"> between line </w:t>
      </w:r>
      <w:proofErr w:type="gramStart"/>
      <w:r>
        <w:t>segments ,</w:t>
      </w:r>
      <w:proofErr w:type="gramEnd"/>
      <w:r>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i+1</m:t>
                </m:r>
              </m:sub>
            </m:sSub>
          </m:e>
        </m:acc>
        <m:r>
          <w:rPr>
            <w:rFonts w:ascii="Cambria Math" w:hAnsi="Cambria Math"/>
          </w:rPr>
          <m:t xml:space="preserve"> </m:t>
        </m:r>
      </m:oMath>
      <w:r>
        <w:rPr>
          <w:rFonts w:eastAsiaTheme="minorEastAsia"/>
        </w:rPr>
        <w:t xml:space="preserve">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i+1</m:t>
                </m:r>
              </m:sub>
            </m:sSub>
            <m:sSub>
              <m:sSubPr>
                <m:ctrlPr>
                  <w:rPr>
                    <w:rFonts w:ascii="Cambria Math" w:hAnsi="Cambria Math"/>
                    <w:i/>
                  </w:rPr>
                </m:ctrlPr>
              </m:sSubPr>
              <m:e>
                <m:r>
                  <w:rPr>
                    <w:rFonts w:ascii="Cambria Math" w:hAnsi="Cambria Math"/>
                  </w:rPr>
                  <m:t>P</m:t>
                </m:r>
              </m:e>
              <m:sub>
                <m:r>
                  <w:rPr>
                    <w:rFonts w:ascii="Cambria Math" w:hAnsi="Cambria Math"/>
                  </w:rPr>
                  <m:t>i+2</m:t>
                </m:r>
              </m:sub>
            </m:sSub>
          </m:e>
        </m:acc>
      </m:oMath>
      <w:r>
        <w:rPr>
          <w:rFonts w:eastAsiaTheme="minorEastAsia"/>
        </w:rPr>
        <w:t>, with end points</w:t>
      </w:r>
      <w:r w:rsidR="00530624">
        <w:rPr>
          <w:rFonts w:eastAsiaTheme="minorEastAsia"/>
        </w:rPr>
        <w:t xml:space="preserve"> </w:t>
      </w:r>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i</m:t>
            </m:r>
          </m:sub>
        </m:sSub>
        <m:r>
          <w:rPr>
            <w:rFonts w:ascii="Cambria Math" w:hAnsi="Cambria Math"/>
          </w:rPr>
          <m:t xml:space="preserve">, </m:t>
        </m:r>
        <m:r>
          <m:rPr>
            <m:sty m:val="p"/>
          </m:rPr>
          <w:rPr>
            <w:rFonts w:ascii="Cambria Math" w:eastAsiaTheme="minorEastAsia"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i</m:t>
            </m:r>
            <m:r>
              <w:rPr>
                <w:rFonts w:ascii="Cambria Math" w:hAnsi="Cambria Math"/>
              </w:rPr>
              <m:t>+2</m:t>
            </m:r>
          </m:sub>
        </m:sSub>
        <m:r>
          <w:rPr>
            <w:rFonts w:ascii="Cambria Math" w:hAnsi="Cambria Math"/>
          </w:rPr>
          <m:t xml:space="preserve">, </m:t>
        </m:r>
      </m:oMath>
      <w:r w:rsidR="00530624">
        <w:rPr>
          <w:rFonts w:eastAsiaTheme="minorEastAsia"/>
        </w:rPr>
        <w:t xml:space="preserve"> with</w:t>
      </w:r>
      <w:r>
        <w:rPr>
          <w:rFonts w:eastAsiaTheme="minorEastAsia"/>
        </w:rPr>
        <w:t xml:space="preserve"> </w:t>
      </w:r>
      <m:oMath>
        <m:sSub>
          <m:sSubPr>
            <m:ctrlPr>
              <w:rPr>
                <w:rFonts w:ascii="Cambria Math" w:eastAsiaTheme="minorEastAsia" w:hAnsi="Cambria Math"/>
                <w:i/>
              </w:rPr>
            </m:ctrlPr>
          </m:sSubPr>
          <m:e>
            <m:r>
              <w:rPr>
                <w:rFonts w:ascii="Cambria Math" w:hAnsi="Cambria Math"/>
              </w:rPr>
              <m:t>ϵ</m:t>
            </m:r>
            <m:ctrlPr>
              <w:rPr>
                <w:rFonts w:ascii="Cambria Math" w:hAnsi="Cambria Math"/>
                <w:i/>
              </w:rPr>
            </m:ctrlP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hAnsi="Cambria Math"/>
              </w:rPr>
              <m:t>ϵ</m:t>
            </m:r>
            <m:ctrlPr>
              <w:rPr>
                <w:rFonts w:ascii="Cambria Math" w:hAnsi="Cambria Math"/>
                <w:i/>
              </w:rPr>
            </m:ctrlPr>
          </m:e>
          <m:sub>
            <m:r>
              <w:rPr>
                <w:rFonts w:ascii="Cambria Math" w:eastAsiaTheme="minorEastAsia" w:hAnsi="Cambria Math"/>
              </w:rPr>
              <m:t>i</m:t>
            </m:r>
            <m:r>
              <w:rPr>
                <w:rFonts w:ascii="Cambria Math" w:eastAsiaTheme="minorEastAsia" w:hAnsi="Cambria Math"/>
              </w:rPr>
              <m:t>+2</m:t>
            </m:r>
          </m:sub>
        </m:sSub>
        <m:r>
          <w:rPr>
            <w:rFonts w:ascii="Cambria Math" w:eastAsiaTheme="minorEastAsia" w:hAnsi="Cambria Math"/>
          </w:rPr>
          <m:t xml:space="preserve">, </m:t>
        </m:r>
      </m:oMath>
      <w:r w:rsidR="00530624">
        <w:rPr>
          <w:rFonts w:eastAsiaTheme="minorEastAsia"/>
        </w:rPr>
        <w:t xml:space="preserve"> a small displacement along the along the weld seam toward point </w:t>
      </w:r>
      <w:r w:rsidR="00530624">
        <w:rPr>
          <w:rFonts w:eastAsiaTheme="minorEastAsia"/>
          <w:i/>
        </w:rPr>
        <w:t>i</w:t>
      </w:r>
      <w:r w:rsidR="00530624">
        <w:rPr>
          <w:rFonts w:eastAsiaTheme="minorEastAsia"/>
        </w:rPr>
        <w:t xml:space="preserve"> or </w:t>
      </w:r>
      <w:r w:rsidR="00530624">
        <w:rPr>
          <w:rFonts w:eastAsiaTheme="minorEastAsia"/>
          <w:i/>
        </w:rPr>
        <w:t>i+2</w:t>
      </w:r>
      <w:r w:rsidR="00530624">
        <w:rPr>
          <w:rFonts w:eastAsiaTheme="minorEastAsia"/>
        </w:rPr>
        <w:t xml:space="preserve"> and orientations at the endpoints, </w:t>
      </w:r>
      <m:oMath>
        <m:sSub>
          <m:sSubPr>
            <m:ctrlPr>
              <w:rPr>
                <w:rFonts w:ascii="Cambria Math" w:hAnsi="Cambria Math"/>
                <w:i/>
              </w:rPr>
            </m:ctrlPr>
          </m:sSubPr>
          <m:e>
            <m:r>
              <w:rPr>
                <w:rFonts w:ascii="Cambria Math" w:hAnsi="Cambria Math"/>
              </w:rPr>
              <m:t>O</m:t>
            </m:r>
          </m:e>
          <m:sub>
            <m:r>
              <w:rPr>
                <w:rFonts w:ascii="Cambria Math" w:hAnsi="Cambria Math"/>
              </w:rPr>
              <m:t>i</m:t>
            </m:r>
            <m:r>
              <w:rPr>
                <w:rFonts w:ascii="Cambria Math" w:hAnsi="Cambria Math"/>
              </w:rPr>
              <m:t>,i</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i</m:t>
            </m:r>
            <m:r>
              <w:rPr>
                <w:rFonts w:ascii="Cambria Math" w:hAnsi="Cambria Math"/>
              </w:rPr>
              <m:t>+1</m:t>
            </m:r>
            <m:r>
              <w:rPr>
                <w:rFonts w:ascii="Cambria Math" w:hAnsi="Cambria Math"/>
              </w:rPr>
              <m:t>,i+</m:t>
            </m:r>
            <m:r>
              <w:rPr>
                <w:rFonts w:ascii="Cambria Math" w:hAnsi="Cambria Math"/>
              </w:rPr>
              <m:t>2</m:t>
            </m:r>
          </m:sub>
        </m:sSub>
      </m:oMath>
      <w:r w:rsidR="001F088D">
        <w:rPr>
          <w:rFonts w:eastAsiaTheme="minorEastAsia"/>
        </w:rPr>
        <w:t>.</w:t>
      </w:r>
    </w:p>
    <w:p w:rsidR="00A075B7" w:rsidRDefault="00A075B7" w:rsidP="00A075B7">
      <w:pPr>
        <w:pStyle w:val="BodyTextIndent"/>
        <w:ind w:firstLine="0"/>
      </w:pPr>
      <w:r w:rsidRPr="005C4588">
        <w:t xml:space="preserve">In </w:t>
      </w:r>
      <w:r>
        <w:t xml:space="preserve">order to complete the path generation, the key weld path information extracted from the sold model representation of the part is mapped to the reference frame using the </w:t>
      </w:r>
      <w:r w:rsidRPr="005C4588">
        <w:t>transformation resulting from workpiece localization</w:t>
      </w:r>
      <w:r>
        <w:t xml:space="preserve">. The original weld path is derived from the key points and orientations in the manufactured part solid model: </w:t>
      </w:r>
      <w:r>
        <w:t>(</w:t>
      </w:r>
      <w:proofErr w:type="spellStart"/>
      <w:proofErr w:type="gramStart"/>
      <w:r w:rsidRPr="0081099E">
        <w:rPr>
          <w:i/>
        </w:rPr>
        <w:t>P</w:t>
      </w:r>
      <w:r w:rsidRPr="0081099E">
        <w:rPr>
          <w:i/>
          <w:vertAlign w:val="subscript"/>
        </w:rPr>
        <w:t>i</w:t>
      </w:r>
      <w:r w:rsidRPr="0081099E">
        <w:rPr>
          <w:i/>
        </w:rPr>
        <w:t>,O</w:t>
      </w:r>
      <w:r w:rsidRPr="0081099E">
        <w:rPr>
          <w:i/>
          <w:vertAlign w:val="subscript"/>
        </w:rPr>
        <w:t>i</w:t>
      </w:r>
      <w:proofErr w:type="spellEnd"/>
      <w:proofErr w:type="gramEnd"/>
      <w:r>
        <w:t>)</w:t>
      </w:r>
      <w:r>
        <w:t xml:space="preserve">. The points are updated through multiplication with the transformation XXX. The orientations are updated from updates to the workpiece frame,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e>
        </m:d>
      </m:oMath>
      <w:r>
        <w:t xml:space="preserve">. </w:t>
      </w:r>
    </w:p>
    <w:p w:rsidR="00D32CBD" w:rsidRDefault="00D32CBD" w:rsidP="0000629F">
      <w:pPr>
        <w:spacing w:after="160" w:line="259" w:lineRule="auto"/>
        <w:rPr>
          <w:rFonts w:eastAsiaTheme="minorEastAsia"/>
        </w:rPr>
      </w:pPr>
    </w:p>
    <w:p w:rsidR="00D32CBD" w:rsidRDefault="00D32CBD" w:rsidP="0000629F">
      <w:pPr>
        <w:spacing w:after="160" w:line="259" w:lineRule="auto"/>
        <w:rPr>
          <w:rFonts w:eastAsiaTheme="minorEastAsia"/>
        </w:rPr>
      </w:pPr>
      <w:r>
        <w:rPr>
          <w:noProof/>
        </w:rPr>
        <mc:AlternateContent>
          <mc:Choice Requires="wpg">
            <w:drawing>
              <wp:inline distT="0" distB="0" distL="0" distR="0" wp14:anchorId="73CC4DAE" wp14:editId="6D173460">
                <wp:extent cx="3357676" cy="1308882"/>
                <wp:effectExtent l="19050" t="0" r="33655" b="5715"/>
                <wp:docPr id="130" name="Group 130"/>
                <wp:cNvGraphicFramePr/>
                <a:graphic xmlns:a="http://schemas.openxmlformats.org/drawingml/2006/main">
                  <a:graphicData uri="http://schemas.microsoft.com/office/word/2010/wordprocessingGroup">
                    <wpg:wgp>
                      <wpg:cNvGrpSpPr/>
                      <wpg:grpSpPr>
                        <a:xfrm>
                          <a:off x="0" y="0"/>
                          <a:ext cx="3357676" cy="1308882"/>
                          <a:chOff x="0" y="-408347"/>
                          <a:chExt cx="5577562" cy="3186901"/>
                        </a:xfrm>
                      </wpg:grpSpPr>
                      <wpg:grpSp>
                        <wpg:cNvPr id="131" name="Group 131"/>
                        <wpg:cNvGrpSpPr/>
                        <wpg:grpSpPr>
                          <a:xfrm>
                            <a:off x="0" y="-408347"/>
                            <a:ext cx="5577562" cy="3186901"/>
                            <a:chOff x="0" y="-408347"/>
                            <a:chExt cx="5577562" cy="3186901"/>
                          </a:xfrm>
                        </wpg:grpSpPr>
                        <wpg:grpSp>
                          <wpg:cNvPr id="132" name="Group 132"/>
                          <wpg:cNvGrpSpPr/>
                          <wpg:grpSpPr>
                            <a:xfrm>
                              <a:off x="0" y="-408347"/>
                              <a:ext cx="5577562" cy="2973167"/>
                              <a:chOff x="0" y="-408347"/>
                              <a:chExt cx="5577562" cy="2973167"/>
                            </a:xfrm>
                          </wpg:grpSpPr>
                          <wpg:grpSp>
                            <wpg:cNvPr id="133" name="Group 133"/>
                            <wpg:cNvGrpSpPr/>
                            <wpg:grpSpPr>
                              <a:xfrm>
                                <a:off x="0" y="-408347"/>
                                <a:ext cx="5577562" cy="2920932"/>
                                <a:chOff x="-1" y="-737585"/>
                                <a:chExt cx="8186894" cy="4688108"/>
                              </a:xfrm>
                            </wpg:grpSpPr>
                            <wps:wsp>
                              <wps:cNvPr id="134" name="Parallelogram 134"/>
                              <wps:cNvSpPr/>
                              <wps:spPr>
                                <a:xfrm>
                                  <a:off x="-1" y="834355"/>
                                  <a:ext cx="8186894" cy="3116168"/>
                                </a:xfrm>
                                <a:prstGeom prst="parallelogram">
                                  <a:avLst>
                                    <a:gd name="adj" fmla="val 120013"/>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Cube 135"/>
                              <wps:cNvSpPr/>
                              <wps:spPr>
                                <a:xfrm>
                                  <a:off x="981636" y="1218944"/>
                                  <a:ext cx="3978910" cy="2018664"/>
                                </a:xfrm>
                                <a:prstGeom prst="cube">
                                  <a:avLst>
                                    <a:gd name="adj" fmla="val 5794"/>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Cube 136"/>
                              <wps:cNvSpPr/>
                              <wps:spPr>
                                <a:xfrm>
                                  <a:off x="4824981" y="-737585"/>
                                  <a:ext cx="1462160" cy="3975185"/>
                                </a:xfrm>
                                <a:prstGeom prst="cube">
                                  <a:avLst>
                                    <a:gd name="adj" fmla="val 90028"/>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7" name="Text Box 137"/>
                            <wps:cNvSpPr txBox="1"/>
                            <wps:spPr>
                              <a:xfrm>
                                <a:off x="3342742" y="1966802"/>
                                <a:ext cx="679420" cy="598018"/>
                              </a:xfrm>
                              <a:prstGeom prst="rect">
                                <a:avLst/>
                              </a:prstGeom>
                              <a:noFill/>
                              <a:ln w="6350">
                                <a:noFill/>
                              </a:ln>
                            </wps:spPr>
                            <wps:txbx>
                              <w:txbxContent>
                                <w:p w:rsidR="00D32CBD" w:rsidRPr="00192BA2" w:rsidRDefault="00D32CBD" w:rsidP="00D32CBD">
                                  <w:pPr>
                                    <w:rPr>
                                      <w:sz w:val="16"/>
                                      <w:vertAlign w:val="subscript"/>
                                    </w:rPr>
                                  </w:pPr>
                                  <w:r w:rsidRPr="00192BA2">
                                    <w:rPr>
                                      <w:sz w:val="16"/>
                                    </w:rPr>
                                    <w:t>P</w:t>
                                  </w:r>
                                  <w:r>
                                    <w:rPr>
                                      <w:sz w:val="16"/>
                                      <w:vertAlign w:val="subscript"/>
                                    </w:rPr>
                                    <w:t>i+1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 name="Text Box 138"/>
                            <wps:cNvSpPr txBox="1"/>
                            <wps:spPr>
                              <a:xfrm>
                                <a:off x="3979107" y="1491553"/>
                                <a:ext cx="747846" cy="760401"/>
                              </a:xfrm>
                              <a:prstGeom prst="rect">
                                <a:avLst/>
                              </a:prstGeom>
                              <a:noFill/>
                              <a:ln w="6350">
                                <a:noFill/>
                              </a:ln>
                            </wps:spPr>
                            <wps:txbx>
                              <w:txbxContent>
                                <w:p w:rsidR="00D32CBD" w:rsidRPr="00192BA2" w:rsidRDefault="00D32CBD" w:rsidP="00D32CBD">
                                  <w:pPr>
                                    <w:rPr>
                                      <w:sz w:val="16"/>
                                      <w:vertAlign w:val="subscript"/>
                                    </w:rPr>
                                  </w:pPr>
                                  <w:proofErr w:type="gramStart"/>
                                  <w:r>
                                    <w:rPr>
                                      <w:sz w:val="16"/>
                                    </w:rPr>
                                    <w:t>O</w:t>
                                  </w:r>
                                  <w:r>
                                    <w:rPr>
                                      <w:sz w:val="16"/>
                                      <w:vertAlign w:val="subscript"/>
                                    </w:rPr>
                                    <w:t>i,i</w:t>
                                  </w:r>
                                  <w:proofErr w:type="gramEnd"/>
                                  <w:r>
                                    <w:rPr>
                                      <w:sz w:val="16"/>
                                      <w:vertAlign w:val="subscript"/>
                                    </w:rPr>
                                    <w:t>+1</w:t>
                                  </w:r>
                                  <w:r w:rsidRPr="00192BA2">
                                    <w:rPr>
                                      <w:sz w:val="16"/>
                                      <w:vertAlign w:val="subscript"/>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9" name="Text Box 139"/>
                          <wps:cNvSpPr txBox="1"/>
                          <wps:spPr>
                            <a:xfrm>
                              <a:off x="365726" y="1931083"/>
                              <a:ext cx="835954" cy="722793"/>
                            </a:xfrm>
                            <a:prstGeom prst="rect">
                              <a:avLst/>
                            </a:prstGeom>
                            <a:noFill/>
                            <a:ln w="6350">
                              <a:noFill/>
                            </a:ln>
                          </wps:spPr>
                          <wps:txbx>
                            <w:txbxContent>
                              <w:p w:rsidR="00D32CBD" w:rsidRDefault="00D32CBD" w:rsidP="00D32CBD">
                                <w:pPr>
                                  <w:rPr>
                                    <w:sz w:val="16"/>
                                    <w:vertAlign w:val="subscript"/>
                                  </w:rPr>
                                </w:pPr>
                                <w:r w:rsidRPr="00192BA2">
                                  <w:rPr>
                                    <w:sz w:val="16"/>
                                  </w:rPr>
                                  <w:t>P</w:t>
                                </w:r>
                                <w:r w:rsidRPr="00192BA2">
                                  <w:rPr>
                                    <w:sz w:val="16"/>
                                    <w:vertAlign w:val="subscript"/>
                                  </w:rPr>
                                  <w:t>1</w:t>
                                </w:r>
                                <w:r>
                                  <w:rPr>
                                    <w:sz w:val="16"/>
                                    <w:vertAlign w:val="subscript"/>
                                  </w:rPr>
                                  <w:t>+2</w:t>
                                </w:r>
                              </w:p>
                              <w:p w:rsidR="00D32CBD" w:rsidRPr="00192BA2" w:rsidRDefault="00D32CBD" w:rsidP="00D32CBD">
                                <w:pPr>
                                  <w:rPr>
                                    <w:sz w:val="16"/>
                                    <w:vertAlign w:val="subscri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 name="Text Box 140"/>
                          <wps:cNvSpPr txBox="1"/>
                          <wps:spPr>
                            <a:xfrm>
                              <a:off x="1638456" y="2025233"/>
                              <a:ext cx="828310" cy="753321"/>
                            </a:xfrm>
                            <a:prstGeom prst="rect">
                              <a:avLst/>
                            </a:prstGeom>
                            <a:noFill/>
                            <a:ln w="6350">
                              <a:noFill/>
                            </a:ln>
                          </wps:spPr>
                          <wps:txbx>
                            <w:txbxContent>
                              <w:p w:rsidR="00D32CBD" w:rsidRPr="00192BA2" w:rsidRDefault="00D32CBD" w:rsidP="00D32CBD">
                                <w:pPr>
                                  <w:rPr>
                                    <w:sz w:val="16"/>
                                    <w:vertAlign w:val="subscript"/>
                                  </w:rPr>
                                </w:pPr>
                                <w:r>
                                  <w:rPr>
                                    <w:sz w:val="16"/>
                                  </w:rPr>
                                  <w:t>O</w:t>
                                </w:r>
                                <w:r w:rsidRPr="00192BA2">
                                  <w:rPr>
                                    <w:sz w:val="16"/>
                                    <w:vertAlign w:val="subscript"/>
                                  </w:rPr>
                                  <w:t>1</w:t>
                                </w:r>
                                <w:r>
                                  <w:rPr>
                                    <w:sz w:val="16"/>
                                    <w:vertAlign w:val="subscript"/>
                                  </w:rPr>
                                  <w:t>+</w:t>
                                </w:r>
                                <w:proofErr w:type="gramStart"/>
                                <w:r>
                                  <w:rPr>
                                    <w:sz w:val="16"/>
                                    <w:vertAlign w:val="subscript"/>
                                  </w:rPr>
                                  <w:t>1,i</w:t>
                                </w:r>
                                <w:proofErr w:type="gramEnd"/>
                                <w:r>
                                  <w:rPr>
                                    <w:sz w:val="16"/>
                                    <w:vertAlign w:val="sub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1" name="Text Box 141"/>
                        <wps:cNvSpPr txBox="1"/>
                        <wps:spPr>
                          <a:xfrm>
                            <a:off x="4270489" y="516527"/>
                            <a:ext cx="790552" cy="893664"/>
                          </a:xfrm>
                          <a:prstGeom prst="rect">
                            <a:avLst/>
                          </a:prstGeom>
                          <a:noFill/>
                          <a:ln w="6350">
                            <a:noFill/>
                          </a:ln>
                        </wps:spPr>
                        <wps:txbx>
                          <w:txbxContent>
                            <w:p w:rsidR="00D32CBD" w:rsidRPr="00192BA2" w:rsidRDefault="00D32CBD" w:rsidP="00D32CBD">
                              <w:pPr>
                                <w:rPr>
                                  <w:sz w:val="16"/>
                                  <w:vertAlign w:val="subscript"/>
                                </w:rPr>
                              </w:pPr>
                              <w:r w:rsidRPr="00192BA2">
                                <w:rPr>
                                  <w:sz w:val="16"/>
                                </w:rPr>
                                <w:t>P</w:t>
                              </w:r>
                              <w:r>
                                <w:rPr>
                                  <w:sz w:val="16"/>
                                  <w:vertAlign w:val="subscript"/>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3CC4DAE" id="Group 130" o:spid="_x0000_s1026" style="width:264.4pt;height:103.05pt;mso-position-horizontal-relative:char;mso-position-vertical-relative:line" coordorigin=",-4083" coordsize="55775,31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">
                <v:group id="Group 131" o:spid="_x0000_s1027" style="position:absolute;top:-4083;width:55775;height:31868" coordorigin=",-4083" coordsize="55775,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group id="Group 132" o:spid="_x0000_s1028" style="position:absolute;top:-4083;width:55775;height:29731" coordorigin=",-4083" coordsize="55775,29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group id="Group 133" o:spid="_x0000_s1029" style="position:absolute;top:-4083;width:55775;height:29208" coordorigin=",-7375" coordsize="81868,46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34" o:spid="_x0000_s1030" type="#_x0000_t7" style="position:absolute;top:8343;width:81868;height:31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" adj="9867" fillcolor="white [3212]" strokecolor="black [3213]" strokeweight="1p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35" o:spid="_x0000_s1031" type="#_x0000_t16" style="position:absolute;left:9816;top:12189;width:39789;height:201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" adj="1252" fillcolor="white [3212]" strokecolor="black [3213]" strokeweight="1pt"/>
                      <v:shape id="Cube 136" o:spid="_x0000_s1032" type="#_x0000_t16" style="position:absolute;left:48249;top:-7375;width:14622;height:39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" adj="19446" fillcolor="white [3212]" strokecolor="black [3213]" strokeweight="1pt"/>
                    </v:group>
                    <v:shapetype id="_x0000_t202" coordsize="21600,21600" o:spt="202" path="m,l,21600r21600,l21600,xe">
                      <v:stroke joinstyle="miter"/>
                      <v:path gradientshapeok="t" o:connecttype="rect"/>
                    </v:shapetype>
                    <v:shape id="Text Box 137" o:spid="_x0000_s1033" type="#_x0000_t202" style="position:absolute;left:33427;top:19668;width:6794;height:5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VjKwwAAANwAAAAPAAAAZHJzL2Rvd25yZXYueG1sRE9Li8Iw&#10;EL4v+B/CCN7WVBd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KBFYysMAAADcAAAADwAA&#10;AAAAAAAAAAAAAAAHAgAAZHJzL2Rvd25yZXYueG1sUEsFBgAAAAADAAMAtwAAAPcCAAAAAA==&#10;" filled="f" stroked="f" strokeweight=".5pt">
                      <v:textbox>
                        <w:txbxContent>
                          <w:p w:rsidR="00D32CBD" w:rsidRPr="00192BA2" w:rsidRDefault="00D32CBD" w:rsidP="00D32CBD">
                            <w:pPr>
                              <w:rPr>
                                <w:sz w:val="16"/>
                                <w:vertAlign w:val="subscript"/>
                              </w:rPr>
                            </w:pPr>
                            <w:r w:rsidRPr="00192BA2">
                              <w:rPr>
                                <w:sz w:val="16"/>
                              </w:rPr>
                              <w:t>P</w:t>
                            </w:r>
                            <w:r>
                              <w:rPr>
                                <w:sz w:val="16"/>
                                <w:vertAlign w:val="subscript"/>
                              </w:rPr>
                              <w:t>i+1</w:t>
                            </w:r>
                          </w:p>
                        </w:txbxContent>
                      </v:textbox>
                    </v:shape>
                    <v:shape id="Text Box 138" o:spid="_x0000_s1034" type="#_x0000_t202" style="position:absolute;left:39791;top:14915;width:7478;height:7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y4xgAAANwAAAAPAAAAZHJzL2Rvd25yZXYueG1sRI9Ba8JA&#10;EIXvBf/DMoK3ulGx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WY7MuMYAAADcAAAA&#10;DwAAAAAAAAAAAAAAAAAHAgAAZHJzL2Rvd25yZXYueG1sUEsFBgAAAAADAAMAtwAAAPoCAAAAAA==&#10;" filled="f" stroked="f" strokeweight=".5pt">
                      <v:textbox>
                        <w:txbxContent>
                          <w:p w:rsidR="00D32CBD" w:rsidRPr="00192BA2" w:rsidRDefault="00D32CBD" w:rsidP="00D32CBD">
                            <w:pPr>
                              <w:rPr>
                                <w:sz w:val="16"/>
                                <w:vertAlign w:val="subscript"/>
                              </w:rPr>
                            </w:pPr>
                            <w:proofErr w:type="gramStart"/>
                            <w:r>
                              <w:rPr>
                                <w:sz w:val="16"/>
                              </w:rPr>
                              <w:t>O</w:t>
                            </w:r>
                            <w:r>
                              <w:rPr>
                                <w:sz w:val="16"/>
                                <w:vertAlign w:val="subscript"/>
                              </w:rPr>
                              <w:t>i,i</w:t>
                            </w:r>
                            <w:proofErr w:type="gramEnd"/>
                            <w:r>
                              <w:rPr>
                                <w:sz w:val="16"/>
                                <w:vertAlign w:val="subscript"/>
                              </w:rPr>
                              <w:t>+1</w:t>
                            </w:r>
                            <w:r w:rsidRPr="00192BA2">
                              <w:rPr>
                                <w:sz w:val="16"/>
                                <w:vertAlign w:val="subscript"/>
                              </w:rPr>
                              <w:t xml:space="preserve"> </w:t>
                            </w:r>
                          </w:p>
                        </w:txbxContent>
                      </v:textbox>
                    </v:shape>
                  </v:group>
                  <v:shape id="Text Box 139" o:spid="_x0000_s1035" type="#_x0000_t202" style="position:absolute;left:3657;top:19310;width:8359;height:7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" filled="f" stroked="f" strokeweight=".5pt">
                    <v:textbox>
                      <w:txbxContent>
                        <w:p w:rsidR="00D32CBD" w:rsidRDefault="00D32CBD" w:rsidP="00D32CBD">
                          <w:pPr>
                            <w:rPr>
                              <w:sz w:val="16"/>
                              <w:vertAlign w:val="subscript"/>
                            </w:rPr>
                          </w:pPr>
                          <w:r w:rsidRPr="00192BA2">
                            <w:rPr>
                              <w:sz w:val="16"/>
                            </w:rPr>
                            <w:t>P</w:t>
                          </w:r>
                          <w:r w:rsidRPr="00192BA2">
                            <w:rPr>
                              <w:sz w:val="16"/>
                              <w:vertAlign w:val="subscript"/>
                            </w:rPr>
                            <w:t>1</w:t>
                          </w:r>
                          <w:r>
                            <w:rPr>
                              <w:sz w:val="16"/>
                              <w:vertAlign w:val="subscript"/>
                            </w:rPr>
                            <w:t>+2</w:t>
                          </w:r>
                        </w:p>
                        <w:p w:rsidR="00D32CBD" w:rsidRPr="00192BA2" w:rsidRDefault="00D32CBD" w:rsidP="00D32CBD">
                          <w:pPr>
                            <w:rPr>
                              <w:sz w:val="16"/>
                              <w:vertAlign w:val="subscript"/>
                            </w:rPr>
                          </w:pPr>
                        </w:p>
                      </w:txbxContent>
                    </v:textbox>
                  </v:shape>
                  <v:shape id="Text Box 140" o:spid="_x0000_s1036" type="#_x0000_t202" style="position:absolute;left:16384;top:20252;width:8283;height:7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DxgAAANwAAAAPAAAAZHJzL2Rvd25yZXYueG1sRI9Ba8JA&#10;EIXvBf/DMoK3ulG0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6zw8YAAADcAAAA&#10;DwAAAAAAAAAAAAAAAAAHAgAAZHJzL2Rvd25yZXYueG1sUEsFBgAAAAADAAMAtwAAAPoCAAAAAA==&#10;" filled="f" stroked="f" strokeweight=".5pt">
                    <v:textbox>
                      <w:txbxContent>
                        <w:p w:rsidR="00D32CBD" w:rsidRPr="00192BA2" w:rsidRDefault="00D32CBD" w:rsidP="00D32CBD">
                          <w:pPr>
                            <w:rPr>
                              <w:sz w:val="16"/>
                              <w:vertAlign w:val="subscript"/>
                            </w:rPr>
                          </w:pPr>
                          <w:r>
                            <w:rPr>
                              <w:sz w:val="16"/>
                            </w:rPr>
                            <w:t>O</w:t>
                          </w:r>
                          <w:r w:rsidRPr="00192BA2">
                            <w:rPr>
                              <w:sz w:val="16"/>
                              <w:vertAlign w:val="subscript"/>
                            </w:rPr>
                            <w:t>1</w:t>
                          </w:r>
                          <w:r>
                            <w:rPr>
                              <w:sz w:val="16"/>
                              <w:vertAlign w:val="subscript"/>
                            </w:rPr>
                            <w:t>+</w:t>
                          </w:r>
                          <w:proofErr w:type="gramStart"/>
                          <w:r>
                            <w:rPr>
                              <w:sz w:val="16"/>
                              <w:vertAlign w:val="subscript"/>
                            </w:rPr>
                            <w:t>1,i</w:t>
                          </w:r>
                          <w:proofErr w:type="gramEnd"/>
                          <w:r>
                            <w:rPr>
                              <w:sz w:val="16"/>
                              <w:vertAlign w:val="subscript"/>
                            </w:rPr>
                            <w:t>+2</w:t>
                          </w:r>
                        </w:p>
                      </w:txbxContent>
                    </v:textbox>
                  </v:shape>
                </v:group>
                <v:shape id="Text Box 141" o:spid="_x0000_s1037" type="#_x0000_t202" style="position:absolute;left:42704;top:5165;width:7906;height:8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rsidR="00D32CBD" w:rsidRPr="00192BA2" w:rsidRDefault="00D32CBD" w:rsidP="00D32CBD">
                        <w:pPr>
                          <w:rPr>
                            <w:sz w:val="16"/>
                            <w:vertAlign w:val="subscript"/>
                          </w:rPr>
                        </w:pPr>
                        <w:r w:rsidRPr="00192BA2">
                          <w:rPr>
                            <w:sz w:val="16"/>
                          </w:rPr>
                          <w:t>P</w:t>
                        </w:r>
                        <w:r>
                          <w:rPr>
                            <w:sz w:val="16"/>
                            <w:vertAlign w:val="subscript"/>
                          </w:rPr>
                          <w:t>i</w:t>
                        </w:r>
                      </w:p>
                    </w:txbxContent>
                  </v:textbox>
                </v:shape>
                <w10:anchorlock/>
              </v:group>
            </w:pict>
          </mc:Fallback>
        </mc:AlternateContent>
      </w:r>
    </w:p>
    <w:p w:rsidR="00D32CBD" w:rsidRDefault="00A075B7" w:rsidP="0000629F">
      <w:pPr>
        <w:spacing w:after="160" w:line="259" w:lineRule="auto"/>
        <w:rPr>
          <w:rFonts w:eastAsiaTheme="minorEastAsia"/>
        </w:rPr>
      </w:pPr>
      <w:r>
        <w:rPr>
          <w:rFonts w:eastAsiaTheme="minorEastAsia"/>
        </w:rPr>
        <w:t>Figure XXX Sample Manufactured part</w:t>
      </w:r>
    </w:p>
    <w:p w:rsidR="00D32CBD" w:rsidRDefault="00D32CBD" w:rsidP="0000629F">
      <w:pPr>
        <w:spacing w:after="160" w:line="259" w:lineRule="auto"/>
        <w:rPr>
          <w:rFonts w:eastAsiaTheme="minorEastAsia"/>
        </w:rPr>
      </w:pPr>
    </w:p>
    <w:p w:rsidR="00D32CBD" w:rsidRPr="00530624" w:rsidRDefault="00D32CBD" w:rsidP="0000629F">
      <w:pPr>
        <w:spacing w:after="160" w:line="259" w:lineRule="auto"/>
        <w:rPr>
          <w:rFonts w:eastAsiaTheme="minorEastAsia"/>
        </w:rPr>
      </w:pPr>
    </w:p>
    <w:p w:rsidR="00E55456" w:rsidRDefault="00530624" w:rsidP="0000629F">
      <w:pPr>
        <w:spacing w:after="160" w:line="259" w:lineRule="auto"/>
        <w:rPr>
          <w:rFonts w:eastAsiaTheme="minorEastAsia"/>
        </w:rPr>
      </w:pPr>
      <w:r w:rsidRPr="00530624">
        <w:rPr>
          <w:rFonts w:eastAsiaTheme="minorEastAsia"/>
          <w:u w:val="single"/>
        </w:rPr>
        <w:t>Defining the torch orientation:</w:t>
      </w:r>
      <w:r>
        <w:rPr>
          <w:rFonts w:eastAsiaTheme="minorEastAsia"/>
        </w:rPr>
        <w:t xml:space="preserve"> </w:t>
      </w:r>
      <w:r w:rsidR="00284948">
        <w:rPr>
          <w:rFonts w:eastAsiaTheme="minorEastAsia"/>
        </w:rPr>
        <w:t xml:space="preserve">The fixed reference </w:t>
      </w:r>
      <w:r w:rsidR="0097470D">
        <w:rPr>
          <w:rFonts w:eastAsiaTheme="minorEastAsia"/>
        </w:rPr>
        <w:t xml:space="preserve">frame is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e>
        </m:d>
      </m:oMath>
      <w:r w:rsidR="0097470D">
        <w:rPr>
          <w:rFonts w:eastAsiaTheme="minorEastAsia"/>
        </w:rPr>
        <w:t xml:space="preserve"> while the workpiece frame is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e>
        </m:d>
      </m:oMath>
      <w:r w:rsidR="005A6AB4">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oMath>
      <w:r w:rsidR="005A6AB4">
        <w:rPr>
          <w:rFonts w:eastAsiaTheme="minorEastAsia"/>
        </w:rPr>
        <w:t xml:space="preserve"> lies along the weld seam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oMath>
      <w:r w:rsidR="005A6AB4">
        <w:rPr>
          <w:rFonts w:eastAsiaTheme="minorEastAsia"/>
        </w:rPr>
        <w:t xml:space="preserve"> lies in the reference plane of the workpiece and is orthogonal to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oMath>
      <w:r w:rsidR="005A6AB4">
        <w:rPr>
          <w:rFonts w:eastAsiaTheme="minorEastAsia"/>
        </w:rPr>
        <w:t xml:space="preserve"> (see Figure XXX)</w:t>
      </w:r>
      <w:r w:rsidR="00A075B7">
        <w:rPr>
          <w:rFonts w:eastAsiaTheme="minorEastAsia"/>
        </w:rPr>
        <w:t xml:space="preserve">. Note that the weld seams are assumed linear and defined by end point pairs,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i+1</m:t>
                </m:r>
              </m:sub>
            </m:sSub>
          </m:e>
        </m:acc>
      </m:oMath>
      <w:r w:rsidR="005A6AB4">
        <w:rPr>
          <w:rFonts w:eastAsiaTheme="minorEastAsia"/>
        </w:rPr>
        <w:t xml:space="preserve">. </w:t>
      </w:r>
      <w:r w:rsidR="0097470D">
        <w:rPr>
          <w:rFonts w:eastAsiaTheme="minorEastAsia"/>
        </w:rPr>
        <w:t xml:space="preserve">The rotation operator projecting the workpiece frame onto the fixed frame is </w:t>
      </w:r>
    </w:p>
    <w:p w:rsidR="00284948" w:rsidRDefault="0097470D" w:rsidP="0000629F">
      <w:pPr>
        <w:spacing w:after="160" w:line="259" w:lineRule="auto"/>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wp</m:t>
              </m:r>
            </m:sub>
            <m:sup>
              <m:r>
                <w:rPr>
                  <w:rFonts w:ascii="Cambria Math" w:eastAsiaTheme="minorEastAsia" w:hAnsi="Cambria Math"/>
                </w:rPr>
                <m:t>0</m:t>
              </m:r>
            </m:sup>
          </m:sSubSup>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m:t>
              </m:r>
              <m:r>
                <w:rPr>
                  <w:rFonts w:ascii="Cambria Math" w:eastAsiaTheme="minorEastAsia" w:hAnsi="Cambria Math"/>
                </w:rPr>
                <m:t>,x</m:t>
              </m:r>
            </m:sub>
            <m:sup>
              <m:r>
                <w:rPr>
                  <w:rFonts w:ascii="Cambria Math" w:eastAsiaTheme="minorEastAsia" w:hAnsi="Cambria Math"/>
                </w:rPr>
                <m:t>0</m:t>
              </m:r>
            </m:sup>
          </m:sSubSup>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m:t>
              </m:r>
              <m:r>
                <w:rPr>
                  <w:rFonts w:ascii="Cambria Math" w:eastAsiaTheme="minorEastAsia" w:hAnsi="Cambria Math"/>
                </w:rPr>
                <m:t>,y</m:t>
              </m:r>
            </m:sub>
            <m:sup>
              <m:r>
                <w:rPr>
                  <w:rFonts w:ascii="Cambria Math" w:eastAsiaTheme="minorEastAsia" w:hAnsi="Cambria Math"/>
                </w:rPr>
                <m:t>0</m:t>
              </m:r>
            </m:sup>
          </m:sSubSup>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m:t>
              </m:r>
              <m:r>
                <w:rPr>
                  <w:rFonts w:ascii="Cambria Math" w:eastAsiaTheme="minorEastAsia" w:hAnsi="Cambria Math"/>
                </w:rPr>
                <m:t>,z</m:t>
              </m:r>
            </m:sub>
            <m:sup>
              <m:r>
                <w:rPr>
                  <w:rFonts w:ascii="Cambria Math" w:eastAsiaTheme="minorEastAsia" w:hAnsi="Cambria Math"/>
                </w:rPr>
                <m:t>0</m:t>
              </m:r>
            </m:sup>
          </m:sSubSup>
          <m:r>
            <w:rPr>
              <w:rFonts w:ascii="Cambria Math" w:eastAsiaTheme="minorEastAsia" w:hAnsi="Cambria Math"/>
            </w:rPr>
            <m:t>]</m:t>
          </m:r>
        </m:oMath>
      </m:oMathPara>
    </w:p>
    <w:p w:rsidR="00FB60F7" w:rsidRDefault="0097470D" w:rsidP="00D46F7E">
      <w:pPr>
        <w:rPr>
          <w:color w:val="000000" w:themeColor="text1"/>
          <w14:textOutline w14:w="9525" w14:cap="rnd" w14:cmpd="sng" w14:algn="ctr">
            <w14:noFill/>
            <w14:prstDash w14:val="solid"/>
            <w14:bevel/>
          </w14:textOutline>
        </w:rPr>
      </w:pPr>
      <w:r>
        <w:rPr>
          <w:rFonts w:eastAsiaTheme="minorEastAsia"/>
        </w:rPr>
        <w:t xml:space="preserve">with </w:t>
      </w:r>
      <m:oMath>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wp,x</m:t>
            </m:r>
          </m:sub>
          <m:sup>
            <m:r>
              <w:rPr>
                <w:rFonts w:ascii="Cambria Math" w:eastAsiaTheme="minorEastAsia" w:hAnsi="Cambria Math"/>
              </w:rPr>
              <m:t>0</m:t>
            </m:r>
          </m:sup>
        </m:sSubSup>
      </m:oMath>
      <w:r>
        <w:rPr>
          <w:rFonts w:eastAsiaTheme="minorEastAsia"/>
        </w:rPr>
        <w:t xml:space="preserve"> a unit vector </w:t>
      </w:r>
      <w:r w:rsidR="00284948">
        <w:rPr>
          <w:rFonts w:eastAsiaTheme="minorEastAsia"/>
        </w:rPr>
        <w:t xml:space="preserve">defined by </w:t>
      </w:r>
      <w:r>
        <w:rPr>
          <w:rFonts w:eastAsiaTheme="minorEastAsia"/>
        </w:rPr>
        <w:t xml:space="preserve">the projection of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oMath>
      <w:r w:rsidR="005A6AB4">
        <w:rPr>
          <w:rFonts w:eastAsiaTheme="minorEastAsia"/>
        </w:rPr>
        <w:t xml:space="preserve"> onto frame {0}</w:t>
      </w:r>
      <w:r>
        <w:rPr>
          <w:rFonts w:eastAsiaTheme="minorEastAsia"/>
        </w:rPr>
        <w:t xml:space="preserve">, </w:t>
      </w:r>
      <m:oMath>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wp,z</m:t>
            </m:r>
          </m:sub>
          <m:sup>
            <m:r>
              <w:rPr>
                <w:rFonts w:ascii="Cambria Math" w:eastAsiaTheme="minorEastAsia" w:hAnsi="Cambria Math"/>
              </w:rPr>
              <m:t>0</m:t>
            </m:r>
          </m:sup>
        </m:sSubSup>
      </m:oMath>
      <w:r>
        <w:rPr>
          <w:rFonts w:eastAsiaTheme="minorEastAsia"/>
        </w:rPr>
        <w:t xml:space="preserve"> </w:t>
      </w:r>
      <w:r w:rsidR="00284948">
        <w:rPr>
          <w:rFonts w:eastAsiaTheme="minorEastAsia"/>
        </w:rPr>
        <w:t xml:space="preserve">a unit vector defined by the projection of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oMath>
      <w:r w:rsidR="005A6AB4">
        <w:rPr>
          <w:rFonts w:eastAsiaTheme="minorEastAsia"/>
        </w:rPr>
        <w:t xml:space="preserve"> onto frame {0} and </w:t>
      </w:r>
      <m:oMath>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wp,y</m:t>
            </m:r>
          </m:sub>
          <m:sup>
            <m:r>
              <w:rPr>
                <w:rFonts w:ascii="Cambria Math" w:eastAsiaTheme="minorEastAsia" w:hAnsi="Cambria Math"/>
              </w:rPr>
              <m:t>0</m:t>
            </m:r>
          </m:sup>
        </m:sSubSup>
      </m:oMath>
      <w:r w:rsidR="005A6AB4">
        <w:rPr>
          <w:rFonts w:eastAsiaTheme="minorEastAsia"/>
        </w:rPr>
        <w:t xml:space="preserve"> completes the </w:t>
      </w:r>
      <w:proofErr w:type="gramStart"/>
      <w:r w:rsidR="005A6AB4">
        <w:rPr>
          <w:rFonts w:eastAsiaTheme="minorEastAsia"/>
        </w:rPr>
        <w:t>SO(</w:t>
      </w:r>
      <w:proofErr w:type="gramEnd"/>
      <w:r w:rsidR="005A6AB4">
        <w:rPr>
          <w:rFonts w:eastAsiaTheme="minorEastAsia"/>
        </w:rPr>
        <w:t xml:space="preserve">3) operator. </w:t>
      </w:r>
      <w:r w:rsidR="00FB60F7">
        <w:rPr>
          <w:rFonts w:eastAsiaTheme="minorEastAsia"/>
        </w:rPr>
        <w:t>The torch frame orientation is aligned to the workpiece according to the so-called travel angle and work angle (and if desired the torch angle) which are called out in the weld specifications. The rotation operator projecting the torch frame</w:t>
      </w:r>
      <w:r w:rsidR="00FB60F7">
        <w:rPr>
          <w:rFonts w:eastAsiaTheme="minorEastAsia"/>
        </w:rPr>
        <w:t xml:space="preserv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e>
        </m:d>
      </m:oMath>
      <w:r w:rsidR="00FB60F7">
        <w:rPr>
          <w:rFonts w:eastAsiaTheme="minorEastAsia"/>
        </w:rPr>
        <w:t xml:space="preserve"> onto the workpiece frame </w:t>
      </w:r>
      <w:r w:rsidR="00FB60F7">
        <w:rPr>
          <w:rFonts w:eastAsiaTheme="minorEastAsia"/>
        </w:rPr>
        <w:t xml:space="preserve">is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e>
        </m:d>
      </m:oMath>
      <w:r w:rsidR="00FB60F7">
        <w:rPr>
          <w:rFonts w:eastAsiaTheme="minorEastAsia"/>
        </w:rPr>
        <w:t xml:space="preserve"> consists of the three rotations, work angle (</w:t>
      </w:r>
      <w:r w:rsidR="00FB60F7" w:rsidRPr="00FB60F7">
        <w:rPr>
          <w:rFonts w:ascii="Symbol" w:hAnsi="Symbol"/>
          <w:i/>
          <w:color w:val="000000" w:themeColor="text1"/>
        </w:rPr>
        <w:t></w:t>
      </w:r>
      <w:r w:rsidR="00FB60F7" w:rsidRPr="00FB60F7">
        <w:rPr>
          <w:i/>
          <w:color w:val="000000" w:themeColor="text1"/>
          <w:vertAlign w:val="subscript"/>
        </w:rPr>
        <w:t>w</w:t>
      </w:r>
      <w:r w:rsidR="00FB60F7">
        <w:rPr>
          <w:color w:val="000000" w:themeColor="text1"/>
          <w:sz w:val="16"/>
          <w14:textOutline w14:w="9525" w14:cap="rnd" w14:cmpd="sng" w14:algn="ctr">
            <w14:noFill/>
            <w14:prstDash w14:val="solid"/>
            <w14:bevel/>
          </w14:textOutline>
        </w:rPr>
        <w:t xml:space="preserve">) about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oMath>
      <w:r w:rsidR="00FB60F7">
        <w:t xml:space="preserve">, travel angle </w:t>
      </w:r>
      <w:r w:rsidR="00FB60F7">
        <w:rPr>
          <w:rFonts w:eastAsiaTheme="minorEastAsia"/>
        </w:rPr>
        <w:t>(</w:t>
      </w:r>
      <w:r w:rsidR="00FB60F7" w:rsidRPr="00FB60F7">
        <w:rPr>
          <w:rFonts w:ascii="Symbol" w:hAnsi="Symbol"/>
          <w:i/>
          <w:color w:val="000000" w:themeColor="text1"/>
        </w:rPr>
        <w:t></w:t>
      </w:r>
      <w:r w:rsidR="00FB60F7">
        <w:rPr>
          <w:i/>
          <w:color w:val="000000" w:themeColor="text1"/>
          <w:vertAlign w:val="subscript"/>
        </w:rPr>
        <w:t>T</w:t>
      </w:r>
      <w:r w:rsidR="00FB60F7" w:rsidRPr="00D46F7E">
        <w:rPr>
          <w:color w:val="000000" w:themeColor="text1"/>
          <w14:textOutline w14:w="9525" w14:cap="rnd" w14:cmpd="sng" w14:algn="ctr">
            <w14:noFill/>
            <w14:prstDash w14:val="solid"/>
            <w14:bevel/>
          </w14:textOutline>
        </w:rPr>
        <w:t>) about</w:t>
      </w:r>
      <w:r w:rsidR="00FB60F7" w:rsidRPr="00D46F7E">
        <w:rPr>
          <w:color w:val="000000" w:themeColor="text1"/>
          <w14:textOutline w14:w="9525" w14:cap="rnd" w14:cmpd="sng" w14:algn="ctr">
            <w14:noFill/>
            <w14:prstDash w14:val="solid"/>
            <w14:bevel/>
          </w14:textOutline>
        </w:rPr>
        <w:t xml:space="preserve"> the new y axis and </w:t>
      </w:r>
      <w:r w:rsidR="00D46F7E">
        <w:t xml:space="preserve">torch roll angle, </w:t>
      </w:r>
      <w:r w:rsidR="00D46F7E">
        <w:rPr>
          <w:rFonts w:eastAsiaTheme="minorEastAsia"/>
        </w:rPr>
        <w:t>(</w:t>
      </w:r>
      <w:r w:rsidR="00D46F7E" w:rsidRPr="00D46F7E">
        <w:rPr>
          <w:rFonts w:ascii="Symbol" w:hAnsi="Symbol"/>
          <w:i/>
          <w:color w:val="000000" w:themeColor="text1"/>
        </w:rPr>
        <w:t></w:t>
      </w:r>
      <w:r w:rsidR="00D46F7E" w:rsidRPr="00D46F7E">
        <w:rPr>
          <w:i/>
          <w:color w:val="000000" w:themeColor="text1"/>
          <w:vertAlign w:val="subscript"/>
        </w:rPr>
        <w:t>R</w:t>
      </w:r>
      <w:r w:rsidR="00D46F7E">
        <w:rPr>
          <w:color w:val="000000" w:themeColor="text1"/>
          <w14:textOutline w14:w="9525" w14:cap="rnd" w14:cmpd="sng" w14:algn="ctr">
            <w14:noFill/>
            <w14:prstDash w14:val="solid"/>
            <w14:bevel/>
          </w14:textOutline>
        </w:rPr>
        <w:t xml:space="preserve">) </w:t>
      </w:r>
      <w:r w:rsidR="00D46F7E" w:rsidRPr="00D46F7E">
        <w:rPr>
          <w:color w:val="000000" w:themeColor="text1"/>
          <w14:textOutline w14:w="9525" w14:cap="rnd" w14:cmpd="sng" w14:algn="ctr">
            <w14:noFill/>
            <w14:prstDash w14:val="solid"/>
            <w14:bevel/>
          </w14:textOutline>
        </w:rPr>
        <w:t xml:space="preserve">about </w:t>
      </w:r>
      <w:r w:rsidR="00D46F7E" w:rsidRPr="00D46F7E">
        <w:rPr>
          <w:color w:val="000000" w:themeColor="text1"/>
          <w14:textOutline w14:w="9525" w14:cap="rnd" w14:cmpd="sng" w14:algn="ctr">
            <w14:noFill/>
            <w14:prstDash w14:val="solid"/>
            <w14:bevel/>
          </w14:textOutline>
        </w:rPr>
        <w:t xml:space="preserve">the new x axis. </w:t>
      </w:r>
      <w:r w:rsidR="00D46F7E">
        <w:rPr>
          <w:color w:val="000000" w:themeColor="text1"/>
          <w14:textOutline w14:w="9525" w14:cap="rnd" w14:cmpd="sng" w14:algn="ctr">
            <w14:noFill/>
            <w14:prstDash w14:val="solid"/>
            <w14:bevel/>
          </w14:textOutline>
        </w:rPr>
        <w:t>The rotation operator projecting the torch frame onto the fixed frame is,</w:t>
      </w:r>
    </w:p>
    <w:p w:rsidR="00D46F7E" w:rsidRPr="00D46F7E" w:rsidRDefault="00D46F7E" w:rsidP="00D46F7E">
      <m:oMathPara>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m:t>
              </m:r>
            </m:sub>
            <m:sup>
              <m:r>
                <w:rPr>
                  <w:rFonts w:ascii="Cambria Math" w:eastAsiaTheme="minorEastAsia" w:hAnsi="Cambria Math"/>
                </w:rPr>
                <m:t>0</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WP</m:t>
              </m:r>
            </m:sub>
            <m:sup>
              <m:r>
                <w:rPr>
                  <w:rFonts w:ascii="Cambria Math" w:eastAsiaTheme="minorEastAsia" w:hAnsi="Cambria Math"/>
                </w:rPr>
                <m:t>0</m:t>
              </m:r>
            </m:sup>
          </m:sSubSup>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m:t>
              </m:r>
            </m:sub>
            <m:sup>
              <m:r>
                <w:rPr>
                  <w:rFonts w:ascii="Cambria Math" w:eastAsiaTheme="minorEastAsia" w:hAnsi="Cambria Math"/>
                </w:rPr>
                <m:t>WP</m:t>
              </m:r>
            </m:sup>
          </m:sSubSup>
        </m:oMath>
      </m:oMathPara>
    </w:p>
    <w:p w:rsidR="00D46F7E" w:rsidRPr="00FB60F7" w:rsidRDefault="00D46F7E" w:rsidP="00D46F7E">
      <w:pPr>
        <w:rPr>
          <w:color w:val="000000" w:themeColor="text1"/>
          <w:sz w:val="16"/>
          <w14:textOutline w14:w="9525" w14:cap="rnd" w14:cmpd="sng" w14:algn="ctr">
            <w14:noFill/>
            <w14:prstDash w14:val="solid"/>
            <w14:bevel/>
          </w14:textOutline>
        </w:rPr>
      </w:pPr>
      <w:r>
        <w:rPr>
          <w:color w:val="000000" w:themeColor="text1"/>
          <w:sz w:val="16"/>
          <w14:textOutline w14:w="9525" w14:cap="rnd" w14:cmpd="sng" w14:algn="ctr">
            <w14:noFill/>
            <w14:prstDash w14:val="solid"/>
            <w14:bevel/>
          </w14:textOutline>
        </w:rPr>
        <w:t>with</w:t>
      </w:r>
    </w:p>
    <w:p w:rsidR="00D46F7E" w:rsidRDefault="00D46F7E" w:rsidP="00D46F7E">
      <w:pPr>
        <w:spacing w:after="160" w:line="259" w:lineRule="auto"/>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m:t>
            </m:r>
          </m:sub>
          <m:sup>
            <m:r>
              <w:rPr>
                <w:rFonts w:ascii="Cambria Math" w:eastAsiaTheme="minorEastAsia" w:hAnsi="Cambria Math"/>
              </w:rPr>
              <m:t>WP</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 xml:space="preserve">z,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w</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Y</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x</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R</m:t>
                </m:r>
              </m:sub>
            </m:sSub>
          </m:sub>
        </m:sSub>
      </m:oMath>
      <w:r>
        <w:rPr>
          <w:rFonts w:eastAsiaTheme="minorEastAsia"/>
        </w:rPr>
        <w:t>.</w:t>
      </w:r>
    </w:p>
    <w:p w:rsidR="00D46F7E" w:rsidRPr="00D46F7E" w:rsidRDefault="0081099E" w:rsidP="0081099E">
      <w:pPr>
        <w:spacing w:after="160" w:line="259" w:lineRule="auto"/>
        <w:rPr>
          <w:color w:val="000000" w:themeColor="text1"/>
          <w14:textOutline w14:w="9525" w14:cap="rnd" w14:cmpd="sng" w14:algn="ctr">
            <w14:noFill/>
            <w14:prstDash w14:val="solid"/>
            <w14:bevel/>
          </w14:textOutline>
        </w:rPr>
      </w:pPr>
      <w:r>
        <w:rPr>
          <w:rFonts w:eastAsiaTheme="minorEastAsia"/>
        </w:rPr>
        <w:t xml:space="preserve">The orientation of the torch with respect to the fixed frame at position </w:t>
      </w:r>
      <w:r>
        <w:rPr>
          <w:rFonts w:eastAsiaTheme="minorEastAsia"/>
          <w:i/>
        </w:rPr>
        <w:t xml:space="preserve">i </w:t>
      </w:r>
      <w:r>
        <w:rPr>
          <w:rFonts w:eastAsiaTheme="minorEastAsia"/>
        </w:rPr>
        <w:t xml:space="preserve">will be represented as the triplet, </w:t>
      </w:r>
      <m:oMath>
        <m:sSub>
          <m:sSubPr>
            <m:ctrlPr>
              <w:rPr>
                <w:rFonts w:ascii="Cambria Math" w:eastAsiaTheme="minorEastAsia" w:hAnsi="Cambria Math"/>
                <w:i/>
              </w:rPr>
            </m:ctrlPr>
          </m:sSubPr>
          <m:e>
            <m:r>
              <w:rPr>
                <w:rFonts w:ascii="Cambria Math" w:eastAsiaTheme="minorEastAsia" w:hAnsi="Cambria Math"/>
              </w:rPr>
              <m:t>0</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sub>
            </m:sSub>
            <m:r>
              <w:rPr>
                <w:rFonts w:ascii="Cambria Math" w:eastAsiaTheme="minorEastAsia" w:hAnsi="Cambria Math"/>
              </w:rPr>
              <m:t>,</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sub>
            </m:sSub>
            <m:r>
              <w:rPr>
                <w:rFonts w:ascii="Cambria Math" w:eastAsiaTheme="minorEastAsia" w:hAnsi="Cambria Math"/>
              </w:rPr>
              <m:t>,</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sub>
            </m:sSub>
          </m:e>
        </m:d>
      </m:oMath>
      <w:r>
        <w:rPr>
          <w:rFonts w:eastAsiaTheme="minorEastAsia"/>
        </w:rPr>
        <w:t xml:space="preserve"> using the definitions provide above. </w:t>
      </w:r>
    </w:p>
    <w:p w:rsidR="005A6AB4" w:rsidRPr="00FB60F7" w:rsidRDefault="005A6AB4" w:rsidP="00FB60F7">
      <w:pPr>
        <w:rPr>
          <w:color w:val="000000" w:themeColor="text1"/>
          <w:sz w:val="16"/>
          <w14:textOutline w14:w="9525" w14:cap="rnd" w14:cmpd="sng" w14:algn="ctr">
            <w14:noFill/>
            <w14:prstDash w14:val="solid"/>
            <w14:bevel/>
          </w14:textOutline>
        </w:rPr>
      </w:pPr>
    </w:p>
    <w:p w:rsidR="00E55456" w:rsidRDefault="00E55456" w:rsidP="0000629F">
      <w:pPr>
        <w:spacing w:after="160" w:line="259" w:lineRule="auto"/>
        <w:rPr>
          <w:rFonts w:eastAsiaTheme="minorEastAsia"/>
        </w:rPr>
      </w:pPr>
      <w:r>
        <w:rPr>
          <w:noProof/>
        </w:rPr>
        <mc:AlternateContent>
          <mc:Choice Requires="wpg">
            <w:drawing>
              <wp:inline distT="0" distB="0" distL="0" distR="0" wp14:anchorId="6A8FE179" wp14:editId="26297710">
                <wp:extent cx="3197952" cy="1422400"/>
                <wp:effectExtent l="0" t="0" r="21590" b="6350"/>
                <wp:docPr id="2" name="Group 2"/>
                <wp:cNvGraphicFramePr/>
                <a:graphic xmlns:a="http://schemas.openxmlformats.org/drawingml/2006/main">
                  <a:graphicData uri="http://schemas.microsoft.com/office/word/2010/wordprocessingGroup">
                    <wpg:wgp>
                      <wpg:cNvGrpSpPr/>
                      <wpg:grpSpPr>
                        <a:xfrm>
                          <a:off x="0" y="0"/>
                          <a:ext cx="3197952" cy="1422400"/>
                          <a:chOff x="0" y="-1"/>
                          <a:chExt cx="5290023" cy="2353491"/>
                        </a:xfrm>
                      </wpg:grpSpPr>
                      <wpg:grpSp>
                        <wpg:cNvPr id="8" name="Group 8"/>
                        <wpg:cNvGrpSpPr/>
                        <wpg:grpSpPr>
                          <a:xfrm>
                            <a:off x="0" y="-1"/>
                            <a:ext cx="5290023" cy="2353491"/>
                            <a:chOff x="0" y="-1"/>
                            <a:chExt cx="5290023" cy="2353491"/>
                          </a:xfrm>
                        </wpg:grpSpPr>
                        <wpg:grpSp>
                          <wpg:cNvPr id="12" name="Group 12"/>
                          <wpg:cNvGrpSpPr/>
                          <wpg:grpSpPr>
                            <a:xfrm>
                              <a:off x="0" y="-1"/>
                              <a:ext cx="5290023" cy="2353491"/>
                              <a:chOff x="0" y="-1"/>
                              <a:chExt cx="5290023" cy="2353491"/>
                            </a:xfrm>
                          </wpg:grpSpPr>
                          <wpg:grpSp>
                            <wpg:cNvPr id="14" name="Group 14"/>
                            <wpg:cNvGrpSpPr/>
                            <wpg:grpSpPr>
                              <a:xfrm>
                                <a:off x="0" y="-1"/>
                                <a:ext cx="5290023" cy="2353491"/>
                                <a:chOff x="0" y="-1"/>
                                <a:chExt cx="5290023" cy="2353491"/>
                              </a:xfrm>
                            </wpg:grpSpPr>
                            <wpg:grpSp>
                              <wpg:cNvPr id="16" name="Group 16"/>
                              <wpg:cNvGrpSpPr/>
                              <wpg:grpSpPr>
                                <a:xfrm>
                                  <a:off x="0" y="-1"/>
                                  <a:ext cx="5290023" cy="2068196"/>
                                  <a:chOff x="0" y="-1"/>
                                  <a:chExt cx="5290023" cy="2068196"/>
                                </a:xfrm>
                              </wpg:grpSpPr>
                              <wpg:grpSp>
                                <wpg:cNvPr id="27" name="Group 27"/>
                                <wpg:cNvGrpSpPr/>
                                <wpg:grpSpPr>
                                  <a:xfrm>
                                    <a:off x="0" y="-1"/>
                                    <a:ext cx="5290023" cy="2068196"/>
                                    <a:chOff x="0" y="-1"/>
                                    <a:chExt cx="5290023" cy="2068196"/>
                                  </a:xfrm>
                                </wpg:grpSpPr>
                                <wpg:grpSp>
                                  <wpg:cNvPr id="28" name="Group 28"/>
                                  <wpg:cNvGrpSpPr/>
                                  <wpg:grpSpPr>
                                    <a:xfrm>
                                      <a:off x="0" y="-1"/>
                                      <a:ext cx="5290023" cy="2068196"/>
                                      <a:chOff x="0" y="-33101"/>
                                      <a:chExt cx="5290023" cy="2068778"/>
                                    </a:xfrm>
                                  </wpg:grpSpPr>
                                  <wps:wsp>
                                    <wps:cNvPr id="34" name="Text Box 34"/>
                                    <wps:cNvSpPr txBox="1"/>
                                    <wps:spPr>
                                      <a:xfrm>
                                        <a:off x="3604745" y="1516952"/>
                                        <a:ext cx="360329" cy="359754"/>
                                      </a:xfrm>
                                      <a:prstGeom prst="rect">
                                        <a:avLst/>
                                      </a:prstGeom>
                                      <a:noFill/>
                                      <a:ln w="6350">
                                        <a:noFill/>
                                      </a:ln>
                                    </wps:spPr>
                                    <wps:txbx>
                                      <w:txbxContent>
                                        <w:p w:rsidR="00E55456" w:rsidRPr="00284948" w:rsidRDefault="00E55456" w:rsidP="00E55456">
                                          <w:pPr>
                                            <w:rPr>
                                              <w:i/>
                                              <w:color w:val="000000" w:themeColor="text1"/>
                                              <w:sz w:val="16"/>
                                              <w14:textOutline w14:w="9525" w14:cap="rnd" w14:cmpd="sng" w14:algn="ctr">
                                                <w14:noFill/>
                                                <w14:prstDash w14:val="solid"/>
                                                <w14:bevel/>
                                              </w14:textOutline>
                                            </w:rPr>
                                          </w:pPr>
                                          <w:r w:rsidRPr="00284948">
                                            <w:rPr>
                                              <w:i/>
                                              <w:color w:val="000000" w:themeColor="text1"/>
                                              <w:sz w:val="16"/>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 name="Group 35"/>
                                    <wpg:cNvGrpSpPr/>
                                    <wpg:grpSpPr>
                                      <a:xfrm>
                                        <a:off x="0" y="-33101"/>
                                        <a:ext cx="5290023" cy="2068778"/>
                                        <a:chOff x="0" y="-33106"/>
                                        <a:chExt cx="5290023" cy="2069085"/>
                                      </a:xfrm>
                                    </wpg:grpSpPr>
                                    <pic:pic xmlns:pic="http://schemas.openxmlformats.org/drawingml/2006/picture">
                                      <pic:nvPicPr>
                                        <pic:cNvPr id="37" name="Picture 37"/>
                                        <pic:cNvPicPr>
                                          <a:picLocks noChangeAspect="1"/>
                                        </pic:cNvPicPr>
                                      </pic:nvPicPr>
                                      <pic:blipFill rotWithShape="1">
                                        <a:blip r:embed="rId13" cstate="print">
                                          <a:extLst>
                                            <a:ext uri="{28A0092B-C50C-407E-A947-70E740481C1C}">
                                              <a14:useLocalDpi xmlns:a14="http://schemas.microsoft.com/office/drawing/2010/main" val="0"/>
                                            </a:ext>
                                          </a:extLst>
                                        </a:blip>
                                        <a:srcRect l="28877" t="76845"/>
                                        <a:stretch/>
                                      </pic:blipFill>
                                      <pic:spPr bwMode="auto">
                                        <a:xfrm>
                                          <a:off x="1057109" y="745262"/>
                                          <a:ext cx="4100195" cy="529590"/>
                                        </a:xfrm>
                                        <a:prstGeom prst="rect">
                                          <a:avLst/>
                                        </a:prstGeom>
                                        <a:ln>
                                          <a:noFill/>
                                        </a:ln>
                                        <a:extLst>
                                          <a:ext uri="{53640926-AAD7-44D8-BBD7-CCE9431645EC}">
                                            <a14:shadowObscured xmlns:a14="http://schemas.microsoft.com/office/drawing/2010/main"/>
                                          </a:ext>
                                        </a:extLst>
                                      </pic:spPr>
                                    </pic:pic>
                                    <wpg:grpSp>
                                      <wpg:cNvPr id="39" name="Group 39"/>
                                      <wpg:cNvGrpSpPr/>
                                      <wpg:grpSpPr>
                                        <a:xfrm>
                                          <a:off x="0" y="145021"/>
                                          <a:ext cx="5290023" cy="1471254"/>
                                          <a:chOff x="-2009775" y="377669"/>
                                          <a:chExt cx="5452106" cy="1518501"/>
                                        </a:xfrm>
                                      </wpg:grpSpPr>
                                      <wpg:grpSp>
                                        <wpg:cNvPr id="40" name="Group 40"/>
                                        <wpg:cNvGrpSpPr/>
                                        <wpg:grpSpPr>
                                          <a:xfrm>
                                            <a:off x="-2009775" y="583880"/>
                                            <a:ext cx="5452106" cy="1312290"/>
                                            <a:chOff x="-2009775" y="520270"/>
                                            <a:chExt cx="5452106" cy="1312290"/>
                                          </a:xfrm>
                                        </wpg:grpSpPr>
                                        <wpg:grpSp>
                                          <wpg:cNvPr id="42" name="Group 42"/>
                                          <wpg:cNvGrpSpPr/>
                                          <wpg:grpSpPr>
                                            <a:xfrm>
                                              <a:off x="-2009775" y="520270"/>
                                              <a:ext cx="5452106" cy="1312290"/>
                                              <a:chOff x="-2009775" y="520270"/>
                                              <a:chExt cx="5452106" cy="1312290"/>
                                            </a:xfrm>
                                          </wpg:grpSpPr>
                                          <wpg:grpSp>
                                            <wpg:cNvPr id="48" name="Group 48"/>
                                            <wpg:cNvGrpSpPr/>
                                            <wpg:grpSpPr>
                                              <a:xfrm>
                                                <a:off x="-2009775" y="587130"/>
                                                <a:ext cx="5452106" cy="978159"/>
                                                <a:chOff x="-2590333" y="264705"/>
                                                <a:chExt cx="5452412" cy="978194"/>
                                              </a:xfrm>
                                            </wpg:grpSpPr>
                                            <wps:wsp>
                                              <wps:cNvPr id="49" name="Straight Connector 49"/>
                                              <wps:cNvCnPr/>
                                              <wps:spPr>
                                                <a:xfrm flipV="1">
                                                  <a:off x="-2590333" y="687025"/>
                                                  <a:ext cx="5452412" cy="251786"/>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53" name="Straight Connector 53"/>
                                              <wps:cNvCnPr/>
                                              <wps:spPr>
                                                <a:xfrm flipH="1" flipV="1">
                                                  <a:off x="177371" y="264705"/>
                                                  <a:ext cx="976587" cy="978194"/>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g:grpSp>
                                          <wps:wsp>
                                            <wps:cNvPr id="57" name="Straight Connector 57"/>
                                            <wps:cNvCnPr/>
                                            <wps:spPr>
                                              <a:xfrm flipH="1" flipV="1">
                                                <a:off x="898886" y="520270"/>
                                                <a:ext cx="818808" cy="1312290"/>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g:grpSp>
                                        <wps:wsp>
                                          <wps:cNvPr id="60" name="Text Box 60"/>
                                          <wps:cNvSpPr txBox="1"/>
                                          <wps:spPr>
                                            <a:xfrm>
                                              <a:off x="2923425" y="708358"/>
                                              <a:ext cx="420233" cy="410535"/>
                                            </a:xfrm>
                                            <a:prstGeom prst="rect">
                                              <a:avLst/>
                                            </a:prstGeom>
                                            <a:noFill/>
                                            <a:ln w="6350">
                                              <a:noFill/>
                                            </a:ln>
                                          </wps:spPr>
                                          <wps:txbx>
                                            <w:txbxContent>
                                              <w:p w:rsidR="00E55456" w:rsidRPr="00284948" w:rsidRDefault="00E55456" w:rsidP="00E55456">
                                                <w:pPr>
                                                  <w:rPr>
                                                    <w:i/>
                                                    <w:color w:val="000000" w:themeColor="text1"/>
                                                    <w:sz w:val="16"/>
                                                    <w14:textOutline w14:w="9525" w14:cap="rnd" w14:cmpd="sng" w14:algn="ctr">
                                                      <w14:noFill/>
                                                      <w14:prstDash w14:val="solid"/>
                                                      <w14:bevel/>
                                                    </w14:textOutline>
                                                  </w:rPr>
                                                </w:pPr>
                                                <w:r w:rsidRPr="00284948">
                                                  <w:rPr>
                                                    <w:i/>
                                                    <w:color w:val="000000" w:themeColor="text1"/>
                                                    <w:sz w:val="16"/>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0" name="Text Box 70"/>
                                        <wps:cNvSpPr txBox="1"/>
                                        <wps:spPr>
                                          <a:xfrm>
                                            <a:off x="1285960" y="377669"/>
                                            <a:ext cx="817225" cy="371241"/>
                                          </a:xfrm>
                                          <a:prstGeom prst="rect">
                                            <a:avLst/>
                                          </a:prstGeom>
                                          <a:noFill/>
                                          <a:ln w="6350">
                                            <a:noFill/>
                                          </a:ln>
                                        </wps:spPr>
                                        <wps:txbx>
                                          <w:txbxContent>
                                            <w:p w:rsidR="00E55456" w:rsidRPr="005A6AB4" w:rsidRDefault="00E55456" w:rsidP="00E55456">
                                              <w:pPr>
                                                <w:rPr>
                                                  <w:i/>
                                                  <w:color w:val="000000" w:themeColor="text1"/>
                                                  <w:sz w:val="16"/>
                                                  <w:szCs w:val="16"/>
                                                  <w:vertAlign w:val="subscript"/>
                                                  <w14:textOutline w14:w="9525" w14:cap="rnd" w14:cmpd="sng" w14:algn="ctr">
                                                    <w14:noFill/>
                                                    <w14:prstDash w14:val="solid"/>
                                                    <w14:bevel/>
                                                  </w14:textOutline>
                                                </w:rPr>
                                              </w:pPr>
                                              <w:r w:rsidRPr="005A6AB4">
                                                <w:rPr>
                                                  <w:i/>
                                                  <w:color w:val="000000" w:themeColor="text1"/>
                                                  <w:sz w:val="16"/>
                                                  <w:szCs w:val="16"/>
                                                </w:rPr>
                                                <w:t>RP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Straight Arrow Connector 71"/>
                                        <wps:cNvCnPr/>
                                        <wps:spPr>
                                          <a:xfrm>
                                            <a:off x="1272210" y="1172636"/>
                                            <a:ext cx="304316" cy="50751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72" name="Group 72"/>
                                      <wpg:cNvGrpSpPr/>
                                      <wpg:grpSpPr>
                                        <a:xfrm>
                                          <a:off x="2389686" y="-33106"/>
                                          <a:ext cx="1609608" cy="1991657"/>
                                          <a:chOff x="-9953" y="-33106"/>
                                          <a:chExt cx="1609608" cy="1991657"/>
                                        </a:xfrm>
                                      </wpg:grpSpPr>
                                      <wpg:grpSp>
                                        <wpg:cNvPr id="73" name="Group 73"/>
                                        <wpg:cNvGrpSpPr/>
                                        <wpg:grpSpPr>
                                          <a:xfrm>
                                            <a:off x="141539" y="-33106"/>
                                            <a:ext cx="1458116" cy="1991657"/>
                                            <a:chOff x="-91025" y="-33106"/>
                                            <a:chExt cx="1458116" cy="1991657"/>
                                          </a:xfrm>
                                        </wpg:grpSpPr>
                                        <wpg:grpSp>
                                          <wpg:cNvPr id="74" name="Group 74"/>
                                          <wpg:cNvGrpSpPr/>
                                          <wpg:grpSpPr>
                                            <a:xfrm>
                                              <a:off x="-91025" y="-33106"/>
                                              <a:ext cx="1458116" cy="1991657"/>
                                              <a:chOff x="-91025" y="-33106"/>
                                              <a:chExt cx="1458116" cy="1991657"/>
                                            </a:xfrm>
                                          </wpg:grpSpPr>
                                          <wps:wsp>
                                            <wps:cNvPr id="75" name="Parallelogram 75"/>
                                            <wps:cNvSpPr/>
                                            <wps:spPr>
                                              <a:xfrm rot="3492063">
                                                <a:off x="-453057" y="328926"/>
                                                <a:ext cx="1991657" cy="1267593"/>
                                              </a:xfrm>
                                              <a:prstGeom prst="parallelogram">
                                                <a:avLst>
                                                  <a:gd name="adj" fmla="val 57377"/>
                                                </a:avLst>
                                              </a:prstGeom>
                                              <a:solidFill>
                                                <a:sysClr val="windowText" lastClr="000000">
                                                  <a:alpha val="14000"/>
                                                </a:sys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Text Box 76"/>
                                            <wps:cNvSpPr txBox="1"/>
                                            <wps:spPr>
                                              <a:xfrm>
                                                <a:off x="778876" y="1216903"/>
                                                <a:ext cx="588215" cy="414961"/>
                                              </a:xfrm>
                                              <a:prstGeom prst="rect">
                                                <a:avLst/>
                                              </a:prstGeom>
                                              <a:noFill/>
                                              <a:ln w="6350">
                                                <a:noFill/>
                                              </a:ln>
                                            </wps:spPr>
                                            <wps:txbx>
                                              <w:txbxContent>
                                                <w:p w:rsidR="00E55456" w:rsidRPr="00FB60F7" w:rsidRDefault="00E55456" w:rsidP="00E55456">
                                                  <w:pPr>
                                                    <w:rPr>
                                                      <w:i/>
                                                      <w:color w:val="000000" w:themeColor="text1"/>
                                                      <w:sz w:val="16"/>
                                                      <w:vertAlign w:val="subscript"/>
                                                      <w14:textOutline w14:w="9525" w14:cap="rnd" w14:cmpd="sng" w14:algn="ctr">
                                                        <w14:noFill/>
                                                        <w14:prstDash w14:val="solid"/>
                                                        <w14:bevel/>
                                                      </w14:textOutline>
                                                    </w:rPr>
                                                  </w:pPr>
                                                  <w:proofErr w:type="spellStart"/>
                                                  <w:r w:rsidRPr="00284948">
                                                    <w:rPr>
                                                      <w:i/>
                                                      <w:color w:val="000000" w:themeColor="text1"/>
                                                      <w:sz w:val="16"/>
                                                    </w:rPr>
                                                    <w:t>x</w:t>
                                                  </w:r>
                                                  <w:r w:rsidR="00FB60F7">
                                                    <w:rPr>
                                                      <w:i/>
                                                      <w:color w:val="000000" w:themeColor="text1"/>
                                                      <w:sz w:val="16"/>
                                                      <w:vertAlign w:val="subscript"/>
                                                    </w:rPr>
                                                    <w:t>WP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456729" y="1362264"/>
                                                <a:ext cx="498221" cy="423060"/>
                                              </a:xfrm>
                                              <a:prstGeom prst="rect">
                                                <a:avLst/>
                                              </a:prstGeom>
                                              <a:noFill/>
                                              <a:ln w="6350">
                                                <a:noFill/>
                                              </a:ln>
                                            </wps:spPr>
                                            <wps:txbx>
                                              <w:txbxContent>
                                                <w:p w:rsidR="00E55456" w:rsidRPr="003523A7" w:rsidRDefault="00E55456" w:rsidP="00E55456">
                                                  <w:pPr>
                                                    <w:rPr>
                                                      <w:i/>
                                                      <w:color w:val="000000" w:themeColor="text1"/>
                                                      <w:sz w:val="16"/>
                                                      <w14:textOutline w14:w="9525" w14:cap="rnd" w14:cmpd="sng" w14:algn="ctr">
                                                        <w14:noFill/>
                                                        <w14:prstDash w14:val="solid"/>
                                                        <w14:bevel/>
                                                      </w14:textOutline>
                                                    </w:rPr>
                                                  </w:pPr>
                                                  <w:r w:rsidRPr="003523A7">
                                                    <w:rPr>
                                                      <w:rFonts w:ascii="Symbol" w:hAnsi="Symbol"/>
                                                      <w:i/>
                                                      <w:color w:val="000000" w:themeColor="text1"/>
                                                      <w:sz w:val="16"/>
                                                    </w:rPr>
                                                    <w:t></w:t>
                                                  </w:r>
                                                  <w:r w:rsidRPr="003523A7">
                                                    <w:rPr>
                                                      <w:i/>
                                                      <w:color w:val="000000" w:themeColor="text1"/>
                                                      <w:sz w:val="16"/>
                                                      <w:vertAlign w:val="subscript"/>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0" name="Text Box 80"/>
                                          <wps:cNvSpPr txBox="1"/>
                                          <wps:spPr>
                                            <a:xfrm>
                                              <a:off x="309602" y="1400613"/>
                                              <a:ext cx="598610" cy="461320"/>
                                            </a:xfrm>
                                            <a:prstGeom prst="rect">
                                              <a:avLst/>
                                            </a:prstGeom>
                                            <a:noFill/>
                                            <a:ln w="6350">
                                              <a:noFill/>
                                            </a:ln>
                                          </wps:spPr>
                                          <wps:txbx>
                                            <w:txbxContent>
                                              <w:p w:rsidR="00E55456" w:rsidRPr="001E52C7" w:rsidRDefault="00E55456" w:rsidP="00E55456">
                                                <w:pPr>
                                                  <w:rPr>
                                                    <w:i/>
                                                    <w:color w:val="000000" w:themeColor="text1"/>
                                                    <w14:textOutline w14:w="9525" w14:cap="rnd" w14:cmpd="sng" w14:algn="ctr">
                                                      <w14:noFill/>
                                                      <w14:prstDash w14:val="solid"/>
                                                      <w14:bevel/>
                                                    </w14:textOutline>
                                                  </w:rPr>
                                                </w:pPr>
                                                <w:r w:rsidRPr="003523A7">
                                                  <w:rPr>
                                                    <w:i/>
                                                    <w:color w:val="000000" w:themeColor="text1"/>
                                                    <w:sz w:val="16"/>
                                                  </w:rPr>
                                                  <w:t>x</w:t>
                                                </w:r>
                                                <w:r>
                                                  <w:rPr>
                                                    <w:i/>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1" name="Text Box 91"/>
                                        <wps:cNvSpPr txBox="1"/>
                                        <wps:spPr>
                                          <a:xfrm>
                                            <a:off x="-9953" y="1480501"/>
                                            <a:ext cx="611796" cy="414867"/>
                                          </a:xfrm>
                                          <a:prstGeom prst="rect">
                                            <a:avLst/>
                                          </a:prstGeom>
                                          <a:noFill/>
                                          <a:ln w="6350">
                                            <a:noFill/>
                                          </a:ln>
                                        </wps:spPr>
                                        <wps:txbx>
                                          <w:txbxContent>
                                            <w:p w:rsidR="00E55456" w:rsidRPr="00284948" w:rsidRDefault="00E55456" w:rsidP="00E55456">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Arc 92"/>
                                        <wps:cNvSpPr/>
                                        <wps:spPr>
                                          <a:xfrm>
                                            <a:off x="311847" y="1686090"/>
                                            <a:ext cx="248421" cy="85200"/>
                                          </a:xfrm>
                                          <a:prstGeom prst="arc">
                                            <a:avLst>
                                              <a:gd name="adj1" fmla="val 15411575"/>
                                              <a:gd name="adj2" fmla="val 7717499"/>
                                            </a:avLst>
                                          </a:prstGeom>
                                          <a:ln>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3" name="Group 93"/>
                                      <wpg:cNvGrpSpPr/>
                                      <wpg:grpSpPr>
                                        <a:xfrm>
                                          <a:off x="2202037" y="50984"/>
                                          <a:ext cx="2530066" cy="1984995"/>
                                          <a:chOff x="-160603" y="-435286"/>
                                          <a:chExt cx="2530066" cy="1984995"/>
                                        </a:xfrm>
                                      </wpg:grpSpPr>
                                      <wps:wsp>
                                        <wps:cNvPr id="94" name="Straight Connector 94"/>
                                        <wps:cNvCnPr/>
                                        <wps:spPr>
                                          <a:xfrm flipV="1">
                                            <a:off x="579163" y="438073"/>
                                            <a:ext cx="245383" cy="1028874"/>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wps:spPr>
                                          <a:xfrm flipV="1">
                                            <a:off x="835117" y="385845"/>
                                            <a:ext cx="736979"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6" name="Text Box 96"/>
                                        <wps:cNvSpPr txBox="1"/>
                                        <wps:spPr>
                                          <a:xfrm>
                                            <a:off x="1014231" y="72132"/>
                                            <a:ext cx="876537" cy="469207"/>
                                          </a:xfrm>
                                          <a:prstGeom prst="rect">
                                            <a:avLst/>
                                          </a:prstGeom>
                                          <a:noFill/>
                                          <a:ln w="6350">
                                            <a:noFill/>
                                          </a:ln>
                                        </wps:spPr>
                                        <wps:txbx>
                                          <w:txbxContent>
                                            <w:p w:rsidR="00E55456" w:rsidRPr="00284948" w:rsidRDefault="00E55456" w:rsidP="00E55456">
                                              <w:pPr>
                                                <w:rPr>
                                                  <w:i/>
                                                  <w:color w:val="000000" w:themeColor="text1"/>
                                                  <w:sz w:val="16"/>
                                                  <w14:textOutline w14:w="9525" w14:cap="rnd" w14:cmpd="sng" w14:algn="ctr">
                                                    <w14:noFill/>
                                                    <w14:prstDash w14:val="solid"/>
                                                    <w14:bevel/>
                                                  </w14:textOutline>
                                                </w:rPr>
                                              </w:pPr>
                                              <w:proofErr w:type="spellStart"/>
                                              <w:r w:rsidRPr="00284948">
                                                <w:rPr>
                                                  <w:i/>
                                                  <w:color w:val="000000" w:themeColor="text1"/>
                                                  <w:sz w:val="16"/>
                                                </w:rPr>
                                                <w:t>z</w:t>
                                              </w:r>
                                              <w:r w:rsidR="005A6AB4">
                                                <w:rPr>
                                                  <w:i/>
                                                  <w:color w:val="000000" w:themeColor="text1"/>
                                                  <w:sz w:val="16"/>
                                                  <w:vertAlign w:val="subscript"/>
                                                </w:rPr>
                                                <w:t>WP</w:t>
                                              </w:r>
                                              <w:proofErr w:type="spellEnd"/>
                                              <w:r w:rsidRPr="00284948">
                                                <w:rPr>
                                                  <w:i/>
                                                  <w:color w:val="000000" w:themeColor="text1"/>
                                                  <w:sz w:val="16"/>
                                                </w:rPr>
                                                <w:t>, 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Straight Arrow Connector 105"/>
                                        <wps:cNvCnPr/>
                                        <wps:spPr>
                                          <a:xfrm flipH="1">
                                            <a:off x="676550" y="417248"/>
                                            <a:ext cx="147997" cy="640019"/>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Arc 110"/>
                                        <wps:cNvSpPr/>
                                        <wps:spPr>
                                          <a:xfrm>
                                            <a:off x="560268" y="459843"/>
                                            <a:ext cx="723265" cy="490855"/>
                                          </a:xfrm>
                                          <a:prstGeom prst="arc">
                                            <a:avLst>
                                              <a:gd name="adj1" fmla="val 3233963"/>
                                              <a:gd name="adj2" fmla="val 782580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Straight Arrow Connector 111"/>
                                        <wps:cNvCnPr/>
                                        <wps:spPr>
                                          <a:xfrm flipH="1" flipV="1">
                                            <a:off x="459551" y="55830"/>
                                            <a:ext cx="352301" cy="3646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 name="Text Box 112"/>
                                        <wps:cNvSpPr txBox="1"/>
                                        <wps:spPr>
                                          <a:xfrm>
                                            <a:off x="158054" y="86472"/>
                                            <a:ext cx="462474" cy="373372"/>
                                          </a:xfrm>
                                          <a:prstGeom prst="rect">
                                            <a:avLst/>
                                          </a:prstGeom>
                                          <a:noFill/>
                                          <a:ln w="6350">
                                            <a:noFill/>
                                          </a:ln>
                                        </wps:spPr>
                                        <wps:txbx>
                                          <w:txbxContent>
                                            <w:p w:rsidR="00E55456" w:rsidRPr="001E52C7" w:rsidRDefault="00E55456" w:rsidP="00E55456">
                                              <w:pPr>
                                                <w:rPr>
                                                  <w:i/>
                                                  <w:color w:val="000000" w:themeColor="text1"/>
                                                  <w14:textOutline w14:w="9525" w14:cap="rnd" w14:cmpd="sng" w14:algn="ctr">
                                                    <w14:noFill/>
                                                    <w14:prstDash w14:val="solid"/>
                                                    <w14:bevel/>
                                                  </w14:textOutline>
                                                </w:rPr>
                                              </w:pPr>
                                              <w:r w:rsidRPr="00284948">
                                                <w:rPr>
                                                  <w:i/>
                                                  <w:color w:val="000000" w:themeColor="text1"/>
                                                  <w:sz w:val="16"/>
                                                </w:rPr>
                                                <w:t>y’</w:t>
                                              </w:r>
                                              <w:r>
                                                <w:rPr>
                                                  <w:i/>
                                                  <w:color w:val="000000" w:themeColor="text1"/>
                                                </w:rPr>
                                                <w:t>,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 name="Straight Connector 113"/>
                                        <wps:cNvCnPr/>
                                        <wps:spPr>
                                          <a:xfrm flipV="1">
                                            <a:off x="388835" y="26330"/>
                                            <a:ext cx="585303" cy="1523379"/>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114" name="Straight Arrow Connector 114"/>
                                        <wps:cNvCnPr/>
                                        <wps:spPr>
                                          <a:xfrm flipH="1">
                                            <a:off x="612263" y="438385"/>
                                            <a:ext cx="209907" cy="536117"/>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5" name="Arc 115"/>
                                        <wps:cNvSpPr/>
                                        <wps:spPr>
                                          <a:xfrm>
                                            <a:off x="205873" y="939066"/>
                                            <a:ext cx="726915" cy="470078"/>
                                          </a:xfrm>
                                          <a:prstGeom prst="arc">
                                            <a:avLst>
                                              <a:gd name="adj1" fmla="val 5379067"/>
                                              <a:gd name="adj2" fmla="val 723089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Arc 116"/>
                                        <wps:cNvSpPr/>
                                        <wps:spPr>
                                          <a:xfrm>
                                            <a:off x="1490357" y="292567"/>
                                            <a:ext cx="226060" cy="210185"/>
                                          </a:xfrm>
                                          <a:prstGeom prst="arc">
                                            <a:avLst>
                                              <a:gd name="adj1" fmla="val 15019180"/>
                                              <a:gd name="adj2" fmla="val 6660096"/>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Arc 117"/>
                                        <wps:cNvSpPr/>
                                        <wps:spPr>
                                          <a:xfrm>
                                            <a:off x="217855" y="-117461"/>
                                            <a:ext cx="203931" cy="180906"/>
                                          </a:xfrm>
                                          <a:prstGeom prst="arc">
                                            <a:avLst>
                                              <a:gd name="adj1" fmla="val 15411575"/>
                                              <a:gd name="adj2" fmla="val 7717499"/>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Text Box 118"/>
                                        <wps:cNvSpPr txBox="1"/>
                                        <wps:spPr>
                                          <a:xfrm>
                                            <a:off x="217851" y="606750"/>
                                            <a:ext cx="572836" cy="494429"/>
                                          </a:xfrm>
                                          <a:prstGeom prst="rect">
                                            <a:avLst/>
                                          </a:prstGeom>
                                          <a:noFill/>
                                          <a:ln w="6350">
                                            <a:noFill/>
                                          </a:ln>
                                        </wps:spPr>
                                        <wps:txbx>
                                          <w:txbxContent>
                                            <w:p w:rsidR="00E55456" w:rsidRPr="00FB60F7" w:rsidRDefault="00E55456" w:rsidP="00E55456">
                                              <w:pPr>
                                                <w:rPr>
                                                  <w:i/>
                                                  <w:color w:val="000000" w:themeColor="text1"/>
                                                  <w:vertAlign w:val="subscript"/>
                                                  <w14:textOutline w14:w="9525" w14:cap="rnd" w14:cmpd="sng" w14:algn="ctr">
                                                    <w14:noFill/>
                                                    <w14:prstDash w14:val="solid"/>
                                                    <w14:bevel/>
                                                  </w14:textOutline>
                                                </w:rPr>
                                              </w:pPr>
                                              <w:proofErr w:type="spellStart"/>
                                              <w:r w:rsidRPr="00284948">
                                                <w:rPr>
                                                  <w:i/>
                                                  <w:color w:val="000000" w:themeColor="text1"/>
                                                  <w:sz w:val="16"/>
                                                </w:rPr>
                                                <w:t>x</w:t>
                                              </w:r>
                                              <w:r w:rsidR="00FB60F7">
                                                <w:rPr>
                                                  <w:i/>
                                                  <w:color w:val="000000" w:themeColor="text1"/>
                                                  <w:sz w:val="16"/>
                                                  <w:vertAlign w:val="subscript"/>
                                                </w:rPr>
                                                <w:t>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Text Box 119"/>
                                        <wps:cNvSpPr txBox="1"/>
                                        <wps:spPr>
                                          <a:xfrm>
                                            <a:off x="1591285" y="72097"/>
                                            <a:ext cx="778178" cy="496433"/>
                                          </a:xfrm>
                                          <a:prstGeom prst="rect">
                                            <a:avLst/>
                                          </a:prstGeom>
                                          <a:noFill/>
                                          <a:ln w="6350">
                                            <a:noFill/>
                                          </a:ln>
                                        </wps:spPr>
                                        <wps:txbx>
                                          <w:txbxContent>
                                            <w:p w:rsidR="00E55456" w:rsidRPr="00284948" w:rsidRDefault="00E55456" w:rsidP="00E55456">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Text Box 120"/>
                                        <wps:cNvSpPr txBox="1"/>
                                        <wps:spPr>
                                          <a:xfrm>
                                            <a:off x="-160603" y="-435286"/>
                                            <a:ext cx="509450" cy="341613"/>
                                          </a:xfrm>
                                          <a:prstGeom prst="rect">
                                            <a:avLst/>
                                          </a:prstGeom>
                                          <a:noFill/>
                                          <a:ln w="6350">
                                            <a:noFill/>
                                          </a:ln>
                                        </wps:spPr>
                                        <wps:txbx>
                                          <w:txbxContent>
                                            <w:p w:rsidR="00E55456" w:rsidRPr="00284948" w:rsidRDefault="00E55456" w:rsidP="00E55456">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Straight Arrow Connector 121"/>
                                        <wps:cNvCnPr/>
                                        <wps:spPr>
                                          <a:xfrm>
                                            <a:off x="824546" y="438543"/>
                                            <a:ext cx="739355" cy="64209"/>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 name="Text Box 122"/>
                                        <wps:cNvSpPr txBox="1"/>
                                        <wps:spPr>
                                          <a:xfrm>
                                            <a:off x="1286992" y="454765"/>
                                            <a:ext cx="525121" cy="459578"/>
                                          </a:xfrm>
                                          <a:prstGeom prst="rect">
                                            <a:avLst/>
                                          </a:prstGeom>
                                          <a:noFill/>
                                          <a:ln w="6350">
                                            <a:noFill/>
                                          </a:ln>
                                        </wps:spPr>
                                        <wps:txbx>
                                          <w:txbxContent>
                                            <w:p w:rsidR="00E55456" w:rsidRPr="00FB60F7" w:rsidRDefault="00E55456" w:rsidP="00E55456">
                                              <w:pPr>
                                                <w:rPr>
                                                  <w:i/>
                                                  <w:color w:val="000000" w:themeColor="text1"/>
                                                  <w:sz w:val="16"/>
                                                  <w:vertAlign w:val="subscript"/>
                                                  <w14:textOutline w14:w="9525" w14:cap="rnd" w14:cmpd="sng" w14:algn="ctr">
                                                    <w14:noFill/>
                                                    <w14:prstDash w14:val="solid"/>
                                                    <w14:bevel/>
                                                  </w14:textOutline>
                                                </w:rPr>
                                              </w:pPr>
                                              <w:proofErr w:type="spellStart"/>
                                              <w:r w:rsidRPr="00FB60F7">
                                                <w:rPr>
                                                  <w:i/>
                                                  <w:color w:val="000000" w:themeColor="text1"/>
                                                  <w:sz w:val="16"/>
                                                </w:rPr>
                                                <w:t>z</w:t>
                                              </w:r>
                                              <w:r w:rsidR="00FB60F7" w:rsidRPr="00FB60F7">
                                                <w:rPr>
                                                  <w:i/>
                                                  <w:color w:val="000000" w:themeColor="text1"/>
                                                  <w:sz w:val="16"/>
                                                  <w:vertAlign w:val="subscript"/>
                                                </w:rPr>
                                                <w:t>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123" name="Straight Arrow Connector 123"/>
                                  <wps:cNvCnPr/>
                                  <wps:spPr>
                                    <a:xfrm flipV="1">
                                      <a:off x="1444007" y="1344707"/>
                                      <a:ext cx="0" cy="4385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24" name="Straight Arrow Connector 124"/>
                                <wps:cNvCnPr/>
                                <wps:spPr>
                                  <a:xfrm>
                                    <a:off x="1444007" y="1783287"/>
                                    <a:ext cx="405481"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 name="Straight Arrow Connector 125"/>
                                <wps:cNvCnPr/>
                                <wps:spPr>
                                  <a:xfrm flipH="1">
                                    <a:off x="1232992" y="1783287"/>
                                    <a:ext cx="210998" cy="26087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26" name="Text Box 126"/>
                              <wps:cNvSpPr txBox="1"/>
                              <wps:spPr>
                                <a:xfrm>
                                  <a:off x="2689256" y="1927226"/>
                                  <a:ext cx="525002" cy="426264"/>
                                </a:xfrm>
                                <a:prstGeom prst="rect">
                                  <a:avLst/>
                                </a:prstGeom>
                                <a:noFill/>
                                <a:ln w="6350">
                                  <a:noFill/>
                                </a:ln>
                              </wps:spPr>
                              <wps:txbx>
                                <w:txbxContent>
                                  <w:p w:rsidR="00E55456" w:rsidRPr="00284948" w:rsidRDefault="00E55456" w:rsidP="00E55456">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7" name="Text Box 127"/>
                            <wps:cNvSpPr txBox="1"/>
                            <wps:spPr>
                              <a:xfrm>
                                <a:off x="1050939" y="1973615"/>
                                <a:ext cx="360329" cy="359938"/>
                              </a:xfrm>
                              <a:prstGeom prst="rect">
                                <a:avLst/>
                              </a:prstGeom>
                              <a:noFill/>
                              <a:ln w="6350">
                                <a:noFill/>
                              </a:ln>
                            </wps:spPr>
                            <wps:txbx>
                              <w:txbxContent>
                                <w:p w:rsidR="00E55456" w:rsidRPr="009A4B3F" w:rsidRDefault="00E55456" w:rsidP="00E55456">
                                  <w:pPr>
                                    <w:rPr>
                                      <w:i/>
                                      <w:color w:val="000000" w:themeColor="text1"/>
                                      <w:vertAlign w:val="subscript"/>
                                      <w14:textOutline w14:w="9525" w14:cap="rnd" w14:cmpd="sng" w14:algn="ctr">
                                        <w14:noFill/>
                                        <w14:prstDash w14:val="solid"/>
                                        <w14:bevel/>
                                      </w14:textOutline>
                                    </w:rPr>
                                  </w:pPr>
                                  <w:r w:rsidRPr="00284948">
                                    <w:rPr>
                                      <w:i/>
                                      <w:color w:val="000000" w:themeColor="text1"/>
                                      <w:sz w:val="16"/>
                                    </w:rPr>
                                    <w:t>x</w:t>
                                  </w:r>
                                  <w:r>
                                    <w:rPr>
                                      <w:i/>
                                      <w:color w:val="000000" w:themeColor="text1"/>
                                      <w:vertAlign w:val="subscript"/>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8" name="Text Box 128"/>
                          <wps:cNvSpPr txBox="1"/>
                          <wps:spPr>
                            <a:xfrm>
                              <a:off x="1659160" y="1803975"/>
                              <a:ext cx="360329" cy="359938"/>
                            </a:xfrm>
                            <a:prstGeom prst="rect">
                              <a:avLst/>
                            </a:prstGeom>
                            <a:noFill/>
                            <a:ln w="6350">
                              <a:noFill/>
                            </a:ln>
                          </wps:spPr>
                          <wps:txbx>
                            <w:txbxContent>
                              <w:p w:rsidR="00E55456" w:rsidRPr="009A4B3F" w:rsidRDefault="00E55456" w:rsidP="00E55456">
                                <w:pPr>
                                  <w:rPr>
                                    <w:i/>
                                    <w:color w:val="000000" w:themeColor="text1"/>
                                    <w:vertAlign w:val="subscript"/>
                                    <w14:textOutline w14:w="9525" w14:cap="rnd" w14:cmpd="sng" w14:algn="ctr">
                                      <w14:noFill/>
                                      <w14:prstDash w14:val="solid"/>
                                      <w14:bevel/>
                                    </w14:textOutline>
                                  </w:rPr>
                                </w:pPr>
                                <w:r w:rsidRPr="00284948">
                                  <w:rPr>
                                    <w:i/>
                                    <w:color w:val="000000" w:themeColor="text1"/>
                                    <w:sz w:val="16"/>
                                  </w:rPr>
                                  <w:t>y</w:t>
                                </w:r>
                                <w:r>
                                  <w:rPr>
                                    <w:i/>
                                    <w:color w:val="000000" w:themeColor="text1"/>
                                    <w:vertAlign w:val="subscript"/>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9" name="Text Box 129"/>
                        <wps:cNvSpPr txBox="1"/>
                        <wps:spPr>
                          <a:xfrm>
                            <a:off x="1154378" y="1245405"/>
                            <a:ext cx="360329" cy="359938"/>
                          </a:xfrm>
                          <a:prstGeom prst="rect">
                            <a:avLst/>
                          </a:prstGeom>
                          <a:noFill/>
                          <a:ln w="6350">
                            <a:noFill/>
                          </a:ln>
                        </wps:spPr>
                        <wps:txbx>
                          <w:txbxContent>
                            <w:p w:rsidR="00E55456" w:rsidRPr="009A4B3F" w:rsidRDefault="00E55456" w:rsidP="00E55456">
                              <w:pPr>
                                <w:rPr>
                                  <w:i/>
                                  <w:color w:val="000000" w:themeColor="text1"/>
                                  <w:vertAlign w:val="subscript"/>
                                  <w14:textOutline w14:w="9525" w14:cap="rnd" w14:cmpd="sng" w14:algn="ctr">
                                    <w14:noFill/>
                                    <w14:prstDash w14:val="solid"/>
                                    <w14:bevel/>
                                  </w14:textOutline>
                                </w:rPr>
                              </w:pPr>
                              <w:r w:rsidRPr="00284948">
                                <w:rPr>
                                  <w:i/>
                                  <w:color w:val="000000" w:themeColor="text1"/>
                                  <w:sz w:val="16"/>
                                </w:rPr>
                                <w:t>z</w:t>
                              </w:r>
                              <w:r>
                                <w:rPr>
                                  <w:i/>
                                  <w:color w:val="000000" w:themeColor="text1"/>
                                  <w:vertAlign w:val="subscript"/>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A8FE179" id="Group 2" o:spid="_x0000_s1038" style="width:251.8pt;height:112pt;mso-position-horizontal-relative:char;mso-position-vertical-relative:line" coordorigin="" coordsize="52900,23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">
                <v:group id="Group 8" o:spid="_x0000_s1039" style="position:absolute;width:52900;height:23534" coordorigin="" coordsize="52900,23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group id="Group 12" o:spid="_x0000_s1040" style="position:absolute;width:52900;height:23534" coordorigin="" coordsize="52900,23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group id="Group 14" o:spid="_x0000_s1041" style="position:absolute;width:52900;height:23534" coordorigin="" coordsize="52900,23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group id="Group 16" o:spid="_x0000_s1042" style="position:absolute;width:52900;height:20681" coordorigin="" coordsize="52900,20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group id="Group 27" o:spid="_x0000_s1043" style="position:absolute;width:52900;height:20681" coordorigin="" coordsize="52900,20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 28" o:spid="_x0000_s1044" style="position:absolute;width:52900;height:20681" coordorigin=",-331" coordsize="52900,20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Text Box 34" o:spid="_x0000_s1045" type="#_x0000_t202" style="position:absolute;left:36047;top:15169;width:3603;height:3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rsidR="00E55456" w:rsidRPr="00284948" w:rsidRDefault="00E55456" w:rsidP="00E55456">
                                    <w:pPr>
                                      <w:rPr>
                                        <w:i/>
                                        <w:color w:val="000000" w:themeColor="text1"/>
                                        <w:sz w:val="16"/>
                                        <w14:textOutline w14:w="9525" w14:cap="rnd" w14:cmpd="sng" w14:algn="ctr">
                                          <w14:noFill/>
                                          <w14:prstDash w14:val="solid"/>
                                          <w14:bevel/>
                                        </w14:textOutline>
                                      </w:rPr>
                                    </w:pPr>
                                    <w:r w:rsidRPr="00284948">
                                      <w:rPr>
                                        <w:i/>
                                        <w:color w:val="000000" w:themeColor="text1"/>
                                        <w:sz w:val="16"/>
                                      </w:rPr>
                                      <w:t>n</w:t>
                                    </w:r>
                                  </w:p>
                                </w:txbxContent>
                              </v:textbox>
                            </v:shape>
                            <v:group id="Group 35" o:spid="_x0000_s1046" style="position:absolute;top:-331;width:52900;height:20687" coordorigin=",-331" coordsize="52900,20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 o:spid="_x0000_s1047" type="#_x0000_t75" style="position:absolute;left:10571;top:7452;width:41002;height:5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">
                                <v:imagedata r:id="rId14" o:title="" croptop="50361f" cropleft="18925f"/>
                              </v:shape>
                              <v:group id="Group 39" o:spid="_x0000_s1048" style="position:absolute;top:1450;width:52900;height:14712" coordorigin="-20097,3776" coordsize="54521,1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Group 40" o:spid="_x0000_s1049" style="position:absolute;left:-20097;top:5838;width:54520;height:13123" coordorigin="-20097,5202" coordsize="54521,13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group id="Group 42" o:spid="_x0000_s1050" style="position:absolute;left:-20097;top:5202;width:54520;height:13123" coordorigin="-20097,5202" coordsize="54521,13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group id="Group 48" o:spid="_x0000_s1051" style="position:absolute;left:-20097;top:5871;width:54520;height:9781" coordorigin="-25903,2647" coordsize="54524,9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line id="Straight Connector 49" o:spid="_x0000_s1052" style="position:absolute;flip:y;visibility:visible;mso-wrap-style:square" from="-25903,6870" to="28620,9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" strokecolor="black [3213]" strokeweight=".5pt">
                                        <v:stroke dashstyle="longDashDot" joinstyle="miter"/>
                                      </v:line>
                                      <v:line id="Straight Connector 53" o:spid="_x0000_s1053" style="position:absolute;flip:x y;visibility:visible;mso-wrap-style:square" from="1773,2647" to="11539,12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" strokecolor="black [3213]" strokeweight=".5pt">
                                        <v:stroke dashstyle="longDashDot" joinstyle="miter"/>
                                      </v:line>
                                    </v:group>
                                    <v:line id="Straight Connector 57" o:spid="_x0000_s1054" style="position:absolute;flip:x y;visibility:visible;mso-wrap-style:square" from="8988,5202" to="17176,18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" strokecolor="black [3213]" strokeweight=".5pt">
                                      <v:stroke dashstyle="longDashDot" joinstyle="miter"/>
                                    </v:line>
                                  </v:group>
                                  <v:shape id="Text Box 60" o:spid="_x0000_s1055" type="#_x0000_t202" style="position:absolute;left:29234;top:7083;width:4202;height:4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rsidR="00E55456" w:rsidRPr="00284948" w:rsidRDefault="00E55456" w:rsidP="00E55456">
                                          <w:pPr>
                                            <w:rPr>
                                              <w:i/>
                                              <w:color w:val="000000" w:themeColor="text1"/>
                                              <w:sz w:val="16"/>
                                              <w14:textOutline w14:w="9525" w14:cap="rnd" w14:cmpd="sng" w14:algn="ctr">
                                                <w14:noFill/>
                                                <w14:prstDash w14:val="solid"/>
                                                <w14:bevel/>
                                              </w14:textOutline>
                                            </w:rPr>
                                          </w:pPr>
                                          <w:r w:rsidRPr="00284948">
                                            <w:rPr>
                                              <w:i/>
                                              <w:color w:val="000000" w:themeColor="text1"/>
                                              <w:sz w:val="16"/>
                                            </w:rPr>
                                            <w:t>t</w:t>
                                          </w:r>
                                        </w:p>
                                      </w:txbxContent>
                                    </v:textbox>
                                  </v:shape>
                                </v:group>
                                <v:shape id="Text Box 70" o:spid="_x0000_s1056" type="#_x0000_t202" style="position:absolute;left:12859;top:3776;width:8172;height:3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rsidR="00E55456" w:rsidRPr="005A6AB4" w:rsidRDefault="00E55456" w:rsidP="00E55456">
                                        <w:pPr>
                                          <w:rPr>
                                            <w:i/>
                                            <w:color w:val="000000" w:themeColor="text1"/>
                                            <w:sz w:val="16"/>
                                            <w:szCs w:val="16"/>
                                            <w:vertAlign w:val="subscript"/>
                                            <w14:textOutline w14:w="9525" w14:cap="rnd" w14:cmpd="sng" w14:algn="ctr">
                                              <w14:noFill/>
                                              <w14:prstDash w14:val="solid"/>
                                              <w14:bevel/>
                                            </w14:textOutline>
                                          </w:rPr>
                                        </w:pPr>
                                        <w:r w:rsidRPr="005A6AB4">
                                          <w:rPr>
                                            <w:i/>
                                            <w:color w:val="000000" w:themeColor="text1"/>
                                            <w:sz w:val="16"/>
                                            <w:szCs w:val="16"/>
                                          </w:rPr>
                                          <w:t>RP</w:t>
                                        </w:r>
                                      </w:p>
                                    </w:txbxContent>
                                  </v:textbox>
                                </v:shape>
                                <v:shapetype id="_x0000_t32" coordsize="21600,21600" o:spt="32" o:oned="t" path="m,l21600,21600e" filled="f">
                                  <v:path arrowok="t" fillok="f" o:connecttype="none"/>
                                  <o:lock v:ext="edit" shapetype="t"/>
                                </v:shapetype>
                                <v:shape id="Straight Arrow Connector 71" o:spid="_x0000_s1057" type="#_x0000_t32" style="position:absolute;left:12722;top:11726;width:3043;height:50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" strokecolor="red" strokeweight=".5pt">
                                  <v:stroke endarrow="block" joinstyle="miter"/>
                                </v:shape>
                              </v:group>
                              <v:group id="Group 72" o:spid="_x0000_s1058" style="position:absolute;left:23896;top:-331;width:16096;height:19916" coordorigin="-99,-331" coordsize="16096,1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group id="Group 73" o:spid="_x0000_s1059" style="position:absolute;left:1415;top:-331;width:14581;height:19916" coordorigin="-910,-331" coordsize="14581,1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group id="Group 74" o:spid="_x0000_s1060" style="position:absolute;left:-910;top:-331;width:14580;height:19916" coordorigin="-910,-331" coordsize="14581,1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shape id="Parallelogram 75" o:spid="_x0000_s1061" type="#_x0000_t7" style="position:absolute;left:-4530;top:3289;width:19916;height:12675;rotation:381426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" adj="7888" fillcolor="windowText" strokecolor="black [3213]" strokeweight=".5pt">
                                      <v:fill opacity="9252f"/>
                                      <v:stroke dashstyle="dash"/>
                                    </v:shape>
                                    <v:shape id="Text Box 76" o:spid="_x0000_s1062" type="#_x0000_t202" style="position:absolute;left:7788;top:12169;width:5882;height:4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" filled="f" stroked="f" strokeweight=".5pt">
                                      <v:textbox>
                                        <w:txbxContent>
                                          <w:p w:rsidR="00E55456" w:rsidRPr="00FB60F7" w:rsidRDefault="00E55456" w:rsidP="00E55456">
                                            <w:pPr>
                                              <w:rPr>
                                                <w:i/>
                                                <w:color w:val="000000" w:themeColor="text1"/>
                                                <w:sz w:val="16"/>
                                                <w:vertAlign w:val="subscript"/>
                                                <w14:textOutline w14:w="9525" w14:cap="rnd" w14:cmpd="sng" w14:algn="ctr">
                                                  <w14:noFill/>
                                                  <w14:prstDash w14:val="solid"/>
                                                  <w14:bevel/>
                                                </w14:textOutline>
                                              </w:rPr>
                                            </w:pPr>
                                            <w:proofErr w:type="spellStart"/>
                                            <w:r w:rsidRPr="00284948">
                                              <w:rPr>
                                                <w:i/>
                                                <w:color w:val="000000" w:themeColor="text1"/>
                                                <w:sz w:val="16"/>
                                              </w:rPr>
                                              <w:t>x</w:t>
                                            </w:r>
                                            <w:r w:rsidR="00FB60F7">
                                              <w:rPr>
                                                <w:i/>
                                                <w:color w:val="000000" w:themeColor="text1"/>
                                                <w:sz w:val="16"/>
                                                <w:vertAlign w:val="subscript"/>
                                              </w:rPr>
                                              <w:t>WP</w:t>
                                            </w:r>
                                            <w:proofErr w:type="spellEnd"/>
                                          </w:p>
                                        </w:txbxContent>
                                      </v:textbox>
                                    </v:shape>
                                    <v:shape id="Text Box 77" o:spid="_x0000_s1063" type="#_x0000_t202" style="position:absolute;left:4567;top:13622;width:4982;height:4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" filled="f" stroked="f" strokeweight=".5pt">
                                      <v:textbox>
                                        <w:txbxContent>
                                          <w:p w:rsidR="00E55456" w:rsidRPr="003523A7" w:rsidRDefault="00E55456" w:rsidP="00E55456">
                                            <w:pPr>
                                              <w:rPr>
                                                <w:i/>
                                                <w:color w:val="000000" w:themeColor="text1"/>
                                                <w:sz w:val="16"/>
                                                <w14:textOutline w14:w="9525" w14:cap="rnd" w14:cmpd="sng" w14:algn="ctr">
                                                  <w14:noFill/>
                                                  <w14:prstDash w14:val="solid"/>
                                                  <w14:bevel/>
                                                </w14:textOutline>
                                              </w:rPr>
                                            </w:pPr>
                                            <w:r w:rsidRPr="003523A7">
                                              <w:rPr>
                                                <w:rFonts w:ascii="Symbol" w:hAnsi="Symbol"/>
                                                <w:i/>
                                                <w:color w:val="000000" w:themeColor="text1"/>
                                                <w:sz w:val="16"/>
                                              </w:rPr>
                                              <w:t></w:t>
                                            </w:r>
                                            <w:r w:rsidRPr="003523A7">
                                              <w:rPr>
                                                <w:i/>
                                                <w:color w:val="000000" w:themeColor="text1"/>
                                                <w:sz w:val="16"/>
                                                <w:vertAlign w:val="subscript"/>
                                              </w:rPr>
                                              <w:t>w</w:t>
                                            </w:r>
                                          </w:p>
                                        </w:txbxContent>
                                      </v:textbox>
                                    </v:shape>
                                  </v:group>
                                  <v:shape id="Text Box 80" o:spid="_x0000_s1064" type="#_x0000_t202" style="position:absolute;left:3096;top:14006;width:5986;height:4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" filled="f" stroked="f" strokeweight=".5pt">
                                    <v:textbox>
                                      <w:txbxContent>
                                        <w:p w:rsidR="00E55456" w:rsidRPr="001E52C7" w:rsidRDefault="00E55456" w:rsidP="00E55456">
                                          <w:pPr>
                                            <w:rPr>
                                              <w:i/>
                                              <w:color w:val="000000" w:themeColor="text1"/>
                                              <w14:textOutline w14:w="9525" w14:cap="rnd" w14:cmpd="sng" w14:algn="ctr">
                                                <w14:noFill/>
                                                <w14:prstDash w14:val="solid"/>
                                                <w14:bevel/>
                                              </w14:textOutline>
                                            </w:rPr>
                                          </w:pPr>
                                          <w:r w:rsidRPr="003523A7">
                                            <w:rPr>
                                              <w:i/>
                                              <w:color w:val="000000" w:themeColor="text1"/>
                                              <w:sz w:val="16"/>
                                            </w:rPr>
                                            <w:t>x</w:t>
                                          </w:r>
                                          <w:r>
                                            <w:rPr>
                                              <w:i/>
                                              <w:color w:val="000000" w:themeColor="text1"/>
                                            </w:rPr>
                                            <w:t>’</w:t>
                                          </w:r>
                                        </w:p>
                                      </w:txbxContent>
                                    </v:textbox>
                                  </v:shape>
                                </v:group>
                                <v:shape id="Text Box 91" o:spid="_x0000_s1065" type="#_x0000_t202" style="position:absolute;left:-99;top:14805;width:6117;height:4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" filled="f" stroked="f" strokeweight=".5pt">
                                  <v:textbox>
                                    <w:txbxContent>
                                      <w:p w:rsidR="00E55456" w:rsidRPr="00284948" w:rsidRDefault="00E55456" w:rsidP="00E55456">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R</w:t>
                                        </w:r>
                                      </w:p>
                                    </w:txbxContent>
                                  </v:textbox>
                                </v:shape>
                                <v:shape id="Arc 92" o:spid="_x0000_s1066" style="position:absolute;left:3118;top:16860;width:2484;height:852;visibility:visible;mso-wrap-style:square;v-text-anchor:middle" coordsize="248421,8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" path="m114297,136nsc143279,-660,172157,2056,195901,7812v85681,20769,62332,66361,-38858,75873c135553,85705,112873,85705,91383,83686l124211,42600,114297,136xem114297,136nfc143279,-660,172157,2056,195901,7812v85681,20769,62332,66361,-38858,75873c135553,85705,112873,85705,91383,83686e" filled="f" strokecolor="black [3213]" strokeweight=".5pt">
                                  <v:stroke endarrow="block" joinstyle="miter"/>
                                  <v:path arrowok="t" o:connecttype="custom" o:connectlocs="114297,136;195901,7812;157043,83685;91383,83686" o:connectangles="0,0,0,0"/>
                                </v:shape>
                              </v:group>
                              <v:group id="Group 93" o:spid="_x0000_s1067" style="position:absolute;left:22020;top:509;width:25301;height:19850" coordorigin="-1606,-4352" coordsize="25300,19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line id="Straight Connector 94" o:spid="_x0000_s1068" style="position:absolute;flip:y;visibility:visible;mso-wrap-style:square" from="5791,4380" to="8245,14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" strokecolor="black [3213]" strokeweight=".5pt">
                                  <v:stroke dashstyle="longDashDot" joinstyle="miter"/>
                                </v:line>
                                <v:shape id="Straight Arrow Connector 95" o:spid="_x0000_s1069" type="#_x0000_t32" style="position:absolute;left:8351;top:3858;width:7369;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" strokecolor="red" strokeweight=".5pt">
                                  <v:stroke endarrow="block" joinstyle="miter"/>
                                </v:shape>
                                <v:shape id="Text Box 96" o:spid="_x0000_s1070" type="#_x0000_t202" style="position:absolute;left:10142;top:721;width:8765;height:4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" filled="f" stroked="f" strokeweight=".5pt">
                                  <v:textbox>
                                    <w:txbxContent>
                                      <w:p w:rsidR="00E55456" w:rsidRPr="00284948" w:rsidRDefault="00E55456" w:rsidP="00E55456">
                                        <w:pPr>
                                          <w:rPr>
                                            <w:i/>
                                            <w:color w:val="000000" w:themeColor="text1"/>
                                            <w:sz w:val="16"/>
                                            <w14:textOutline w14:w="9525" w14:cap="rnd" w14:cmpd="sng" w14:algn="ctr">
                                              <w14:noFill/>
                                              <w14:prstDash w14:val="solid"/>
                                              <w14:bevel/>
                                            </w14:textOutline>
                                          </w:rPr>
                                        </w:pPr>
                                        <w:proofErr w:type="spellStart"/>
                                        <w:r w:rsidRPr="00284948">
                                          <w:rPr>
                                            <w:i/>
                                            <w:color w:val="000000" w:themeColor="text1"/>
                                            <w:sz w:val="16"/>
                                          </w:rPr>
                                          <w:t>z</w:t>
                                        </w:r>
                                        <w:r w:rsidR="005A6AB4">
                                          <w:rPr>
                                            <w:i/>
                                            <w:color w:val="000000" w:themeColor="text1"/>
                                            <w:sz w:val="16"/>
                                            <w:vertAlign w:val="subscript"/>
                                          </w:rPr>
                                          <w:t>WP</w:t>
                                        </w:r>
                                        <w:proofErr w:type="spellEnd"/>
                                        <w:r w:rsidRPr="00284948">
                                          <w:rPr>
                                            <w:i/>
                                            <w:color w:val="000000" w:themeColor="text1"/>
                                            <w:sz w:val="16"/>
                                          </w:rPr>
                                          <w:t>, z’</w:t>
                                        </w:r>
                                      </w:p>
                                    </w:txbxContent>
                                  </v:textbox>
                                </v:shape>
                                <v:shape id="Straight Arrow Connector 105" o:spid="_x0000_s1071" type="#_x0000_t32" style="position:absolute;left:6765;top:4172;width:1480;height:64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" strokecolor="#00b050" strokeweight=".5pt">
                                  <v:stroke endarrow="block" joinstyle="miter"/>
                                </v:shape>
                                <v:shape id="Arc 110" o:spid="_x0000_s1072" style="position:absolute;left:5602;top:4598;width:7233;height:4908;visibility:visible;mso-wrap-style:square;v-text-anchor:middle" coordsize="723265,490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" path="m522036,465391nsc413552,501828,285402,499014,180615,457895l361633,245428,522036,465391xem522036,465391nfc413552,501828,285402,499014,180615,457895e" filled="f" strokecolor="black [3213]" strokeweight=".5pt">
                                  <v:stroke endarrow="block" joinstyle="miter"/>
                                  <v:path arrowok="t" o:connecttype="custom" o:connectlocs="522036,465391;180615,457895" o:connectangles="0,0"/>
                                </v:shape>
                                <v:shape id="Straight Arrow Connector 111" o:spid="_x0000_s1073" type="#_x0000_t32" style="position:absolute;left:4595;top:558;width:3523;height:36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" strokecolor="#00b050" strokeweight=".5pt">
                                  <v:stroke endarrow="block" joinstyle="miter"/>
                                </v:shape>
                                <v:shape id="Text Box 112" o:spid="_x0000_s1074" type="#_x0000_t202" style="position:absolute;left:1580;top:864;width:4625;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" filled="f" stroked="f" strokeweight=".5pt">
                                  <v:textbox>
                                    <w:txbxContent>
                                      <w:p w:rsidR="00E55456" w:rsidRPr="001E52C7" w:rsidRDefault="00E55456" w:rsidP="00E55456">
                                        <w:pPr>
                                          <w:rPr>
                                            <w:i/>
                                            <w:color w:val="000000" w:themeColor="text1"/>
                                            <w14:textOutline w14:w="9525" w14:cap="rnd" w14:cmpd="sng" w14:algn="ctr">
                                              <w14:noFill/>
                                              <w14:prstDash w14:val="solid"/>
                                              <w14:bevel/>
                                            </w14:textOutline>
                                          </w:rPr>
                                        </w:pPr>
                                        <w:r w:rsidRPr="00284948">
                                          <w:rPr>
                                            <w:i/>
                                            <w:color w:val="000000" w:themeColor="text1"/>
                                            <w:sz w:val="16"/>
                                          </w:rPr>
                                          <w:t>y’</w:t>
                                        </w:r>
                                        <w:r>
                                          <w:rPr>
                                            <w:i/>
                                            <w:color w:val="000000" w:themeColor="text1"/>
                                          </w:rPr>
                                          <w:t>, y’’</w:t>
                                        </w:r>
                                      </w:p>
                                    </w:txbxContent>
                                  </v:textbox>
                                </v:shape>
                                <v:line id="Straight Connector 113" o:spid="_x0000_s1075" style="position:absolute;flip:y;visibility:visible;mso-wrap-style:square" from="3888,263" to="9741,15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" strokecolor="black [3213]" strokeweight=".5pt">
                                  <v:stroke dashstyle="longDashDot" joinstyle="miter"/>
                                </v:line>
                                <v:shape id="Straight Arrow Connector 114" o:spid="_x0000_s1076" type="#_x0000_t32" style="position:absolute;left:6122;top:4383;width:2099;height:53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" strokecolor="#0070c0" strokeweight=".5pt">
                                  <v:stroke endarrow="block" joinstyle="miter"/>
                                </v:shape>
                                <v:shape id="Arc 115" o:spid="_x0000_s1077" style="position:absolute;left:2058;top:9390;width:7269;height:4701;visibility:visible;mso-wrap-style:square;v-text-anchor:middle" coordsize="726915,470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" path="m364889,470076nsc320168,470190,275799,464966,234010,454666l363458,235039r1431,235037xem364889,470076nfc320168,470190,275799,464966,234010,454666e" filled="f" strokecolor="black [3213]" strokeweight=".5pt">
                                  <v:stroke endarrow="block" joinstyle="miter"/>
                                  <v:path arrowok="t" o:connecttype="custom" o:connectlocs="364889,470076;234010,454666" o:connectangles="0,0"/>
                                </v:shape>
                                <v:shape id="Arc 116" o:spid="_x0000_s1078" style="position:absolute;left:14903;top:2925;width:2261;height:2102;visibility:visible;mso-wrap-style:square;v-text-anchor:middle" coordsize="226060,210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" path="m77363,5370nsc122637,-8628,172488,5312,201945,40209v32766,38817,32074,93602,-1663,131692c169996,206095,119902,218961,75033,204070r37997,-98977l77363,5370xem77363,5370nfc122637,-8628,172488,5312,201945,40209v32766,38817,32074,93602,-1663,131692c169996,206095,119902,218961,75033,204070e" filled="f" strokecolor="black [3213]" strokeweight=".5pt">
                                  <v:stroke endarrow="block" joinstyle="miter"/>
                                  <v:path arrowok="t" o:connecttype="custom" o:connectlocs="77363,5370;201945,40209;200282,171901;75033,204070" o:connectangles="0,0,0,0"/>
                                </v:shape>
                                <v:shape id="Arc 117" o:spid="_x0000_s1079" style="position:absolute;left:2178;top:-1174;width:2039;height:1808;visibility:visible;mso-wrap-style:square;v-text-anchor:middle" coordsize="203931,180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" path="m81288,1879nsc125201,-6188,169901,12142,191422,47043v24832,40270,11726,90655,-30486,117201c125613,186458,78327,186460,43002,164249l101966,90453,81288,1879xem81288,1879nfc125201,-6188,169901,12142,191422,47043v24832,40270,11726,90655,-30486,117201c125613,186458,78327,186460,43002,164249e" filled="f" strokecolor="black [3213]" strokeweight=".5pt">
                                  <v:stroke startarrow="block" joinstyle="miter"/>
                                  <v:path arrowok="t" o:connecttype="custom" o:connectlocs="81288,1879;191422,47043;160936,164244;43002,164249" o:connectangles="0,0,0,0"/>
                                </v:shape>
                                <v:shape id="Text Box 118" o:spid="_x0000_s1080" type="#_x0000_t202" style="position:absolute;left:2178;top:6067;width:5728;height:4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" filled="f" stroked="f" strokeweight=".5pt">
                                  <v:textbox>
                                    <w:txbxContent>
                                      <w:p w:rsidR="00E55456" w:rsidRPr="00FB60F7" w:rsidRDefault="00E55456" w:rsidP="00E55456">
                                        <w:pPr>
                                          <w:rPr>
                                            <w:i/>
                                            <w:color w:val="000000" w:themeColor="text1"/>
                                            <w:vertAlign w:val="subscript"/>
                                            <w14:textOutline w14:w="9525" w14:cap="rnd" w14:cmpd="sng" w14:algn="ctr">
                                              <w14:noFill/>
                                              <w14:prstDash w14:val="solid"/>
                                              <w14:bevel/>
                                            </w14:textOutline>
                                          </w:rPr>
                                        </w:pPr>
                                        <w:proofErr w:type="spellStart"/>
                                        <w:r w:rsidRPr="00284948">
                                          <w:rPr>
                                            <w:i/>
                                            <w:color w:val="000000" w:themeColor="text1"/>
                                            <w:sz w:val="16"/>
                                          </w:rPr>
                                          <w:t>x</w:t>
                                        </w:r>
                                        <w:r w:rsidR="00FB60F7">
                                          <w:rPr>
                                            <w:i/>
                                            <w:color w:val="000000" w:themeColor="text1"/>
                                            <w:sz w:val="16"/>
                                            <w:vertAlign w:val="subscript"/>
                                          </w:rPr>
                                          <w:t>T</w:t>
                                        </w:r>
                                        <w:proofErr w:type="spellEnd"/>
                                      </w:p>
                                    </w:txbxContent>
                                  </v:textbox>
                                </v:shape>
                                <v:shape id="Text Box 119" o:spid="_x0000_s1081" type="#_x0000_t202" style="position:absolute;left:15912;top:720;width:7782;height:4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" filled="f" stroked="f" strokeweight=".5pt">
                                  <v:textbox>
                                    <w:txbxContent>
                                      <w:p w:rsidR="00E55456" w:rsidRPr="00284948" w:rsidRDefault="00E55456" w:rsidP="00E55456">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w</w:t>
                                        </w:r>
                                      </w:p>
                                    </w:txbxContent>
                                  </v:textbox>
                                </v:shape>
                                <v:shape id="Text Box 120" o:spid="_x0000_s1082" type="#_x0000_t202" style="position:absolute;left:-1606;top:-4352;width:5094;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VZj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8GXZ2QCPf8HAAD//wMAUEsBAi0AFAAGAAgAAAAhANvh9svuAAAAhQEAABMAAAAAAAAA&#10;AAAAAAAAAAAAAFtDb250ZW50X1R5cGVzXS54bWxQSwECLQAUAAYACAAAACEAWvQsW78AAAAVAQAA&#10;CwAAAAAAAAAAAAAAAAAfAQAAX3JlbHMvLnJlbHNQSwECLQAUAAYACAAAACEAIiFWY8YAAADcAAAA&#10;DwAAAAAAAAAAAAAAAAAHAgAAZHJzL2Rvd25yZXYueG1sUEsFBgAAAAADAAMAtwAAAPoCAAAAAA==&#10;" filled="f" stroked="f" strokeweight=".5pt">
                                  <v:textbox>
                                    <w:txbxContent>
                                      <w:p w:rsidR="00E55456" w:rsidRPr="00284948" w:rsidRDefault="00E55456" w:rsidP="00E55456">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T</w:t>
                                        </w:r>
                                      </w:p>
                                    </w:txbxContent>
                                  </v:textbox>
                                </v:shape>
                                <v:shape id="Straight Arrow Connector 121" o:spid="_x0000_s1083" type="#_x0000_t32" style="position:absolute;left:8245;top:4385;width:7394;height:6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" strokecolor="#0070c0" strokeweight=".5pt">
                                  <v:stroke endarrow="block" joinstyle="miter"/>
                                </v:shape>
                                <v:shape id="Text Box 122" o:spid="_x0000_s1084" type="#_x0000_t202" style="position:absolute;left:12869;top:4547;width:5252;height:4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" filled="f" stroked="f" strokeweight=".5pt">
                                  <v:textbox>
                                    <w:txbxContent>
                                      <w:p w:rsidR="00E55456" w:rsidRPr="00FB60F7" w:rsidRDefault="00E55456" w:rsidP="00E55456">
                                        <w:pPr>
                                          <w:rPr>
                                            <w:i/>
                                            <w:color w:val="000000" w:themeColor="text1"/>
                                            <w:sz w:val="16"/>
                                            <w:vertAlign w:val="subscript"/>
                                            <w14:textOutline w14:w="9525" w14:cap="rnd" w14:cmpd="sng" w14:algn="ctr">
                                              <w14:noFill/>
                                              <w14:prstDash w14:val="solid"/>
                                              <w14:bevel/>
                                            </w14:textOutline>
                                          </w:rPr>
                                        </w:pPr>
                                        <w:proofErr w:type="spellStart"/>
                                        <w:r w:rsidRPr="00FB60F7">
                                          <w:rPr>
                                            <w:i/>
                                            <w:color w:val="000000" w:themeColor="text1"/>
                                            <w:sz w:val="16"/>
                                          </w:rPr>
                                          <w:t>z</w:t>
                                        </w:r>
                                        <w:r w:rsidR="00FB60F7" w:rsidRPr="00FB60F7">
                                          <w:rPr>
                                            <w:i/>
                                            <w:color w:val="000000" w:themeColor="text1"/>
                                            <w:sz w:val="16"/>
                                            <w:vertAlign w:val="subscript"/>
                                          </w:rPr>
                                          <w:t>T</w:t>
                                        </w:r>
                                        <w:proofErr w:type="spellEnd"/>
                                      </w:p>
                                    </w:txbxContent>
                                  </v:textbox>
                                </v:shape>
                              </v:group>
                            </v:group>
                          </v:group>
                          <v:shape id="Straight Arrow Connector 123" o:spid="_x0000_s1085" type="#_x0000_t32" style="position:absolute;left:14440;top:13447;width:0;height:438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" strokecolor="black [3213]" strokeweight=".5pt">
                            <v:stroke endarrow="block" joinstyle="miter"/>
                          </v:shape>
                        </v:group>
                        <v:shape id="Straight Arrow Connector 124" o:spid="_x0000_s1086" type="#_x0000_t32" style="position:absolute;left:14440;top:17832;width:4054;height:4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" strokecolor="black [3213]" strokeweight=".5pt">
                          <v:stroke endarrow="block" joinstyle="miter"/>
                        </v:shape>
                        <v:shape id="Straight Arrow Connector 125" o:spid="_x0000_s1087" type="#_x0000_t32" style="position:absolute;left:12329;top:17832;width:2110;height:260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" strokecolor="black [3213]" strokeweight=".5pt">
                          <v:stroke endarrow="block" joinstyle="miter"/>
                        </v:shape>
                      </v:group>
                      <v:shape id="Text Box 126" o:spid="_x0000_s1088" type="#_x0000_t202" style="position:absolute;left:26892;top:19272;width:5250;height:4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" filled="f" stroked="f" strokeweight=".5pt">
                        <v:textbox>
                          <w:txbxContent>
                            <w:p w:rsidR="00E55456" w:rsidRPr="00284948" w:rsidRDefault="00E55456" w:rsidP="00E55456">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T</w:t>
                              </w:r>
                            </w:p>
                          </w:txbxContent>
                        </v:textbox>
                      </v:shape>
                    </v:group>
                    <v:shape id="Text Box 127" o:spid="_x0000_s1089" type="#_x0000_t202" style="position:absolute;left:10509;top:19736;width:3603;height:3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" filled="f" stroked="f" strokeweight=".5pt">
                      <v:textbox>
                        <w:txbxContent>
                          <w:p w:rsidR="00E55456" w:rsidRPr="009A4B3F" w:rsidRDefault="00E55456" w:rsidP="00E55456">
                            <w:pPr>
                              <w:rPr>
                                <w:i/>
                                <w:color w:val="000000" w:themeColor="text1"/>
                                <w:vertAlign w:val="subscript"/>
                                <w14:textOutline w14:w="9525" w14:cap="rnd" w14:cmpd="sng" w14:algn="ctr">
                                  <w14:noFill/>
                                  <w14:prstDash w14:val="solid"/>
                                  <w14:bevel/>
                                </w14:textOutline>
                              </w:rPr>
                            </w:pPr>
                            <w:r w:rsidRPr="00284948">
                              <w:rPr>
                                <w:i/>
                                <w:color w:val="000000" w:themeColor="text1"/>
                                <w:sz w:val="16"/>
                              </w:rPr>
                              <w:t>x</w:t>
                            </w:r>
                            <w:r>
                              <w:rPr>
                                <w:i/>
                                <w:color w:val="000000" w:themeColor="text1"/>
                                <w:vertAlign w:val="subscript"/>
                              </w:rPr>
                              <w:t>0</w:t>
                            </w:r>
                          </w:p>
                        </w:txbxContent>
                      </v:textbox>
                    </v:shape>
                  </v:group>
                  <v:shape id="Text Box 128" o:spid="_x0000_s1090" type="#_x0000_t202" style="position:absolute;left:16591;top:18039;width:3603;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1pl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6GVZ2QCPf8HAAD//wMAUEsBAi0AFAAGAAgAAAAhANvh9svuAAAAhQEAABMAAAAAAAAA&#10;AAAAAAAAAAAAAFtDb250ZW50X1R5cGVzXS54bWxQSwECLQAUAAYACAAAACEAWvQsW78AAAAVAQAA&#10;CwAAAAAAAAAAAAAAAAAfAQAAX3JlbHMvLnJlbHNQSwECLQAUAAYACAAAACEA3FdaZcYAAADcAAAA&#10;DwAAAAAAAAAAAAAAAAAHAgAAZHJzL2Rvd25yZXYueG1sUEsFBgAAAAADAAMAtwAAAPoCAAAAAA==&#10;" filled="f" stroked="f" strokeweight=".5pt">
                    <v:textbox>
                      <w:txbxContent>
                        <w:p w:rsidR="00E55456" w:rsidRPr="009A4B3F" w:rsidRDefault="00E55456" w:rsidP="00E55456">
                          <w:pPr>
                            <w:rPr>
                              <w:i/>
                              <w:color w:val="000000" w:themeColor="text1"/>
                              <w:vertAlign w:val="subscript"/>
                              <w14:textOutline w14:w="9525" w14:cap="rnd" w14:cmpd="sng" w14:algn="ctr">
                                <w14:noFill/>
                                <w14:prstDash w14:val="solid"/>
                                <w14:bevel/>
                              </w14:textOutline>
                            </w:rPr>
                          </w:pPr>
                          <w:r w:rsidRPr="00284948">
                            <w:rPr>
                              <w:i/>
                              <w:color w:val="000000" w:themeColor="text1"/>
                              <w:sz w:val="16"/>
                            </w:rPr>
                            <w:t>y</w:t>
                          </w:r>
                          <w:r>
                            <w:rPr>
                              <w:i/>
                              <w:color w:val="000000" w:themeColor="text1"/>
                              <w:vertAlign w:val="subscript"/>
                            </w:rPr>
                            <w:t>0</w:t>
                          </w:r>
                        </w:p>
                      </w:txbxContent>
                    </v:textbox>
                  </v:shape>
                </v:group>
                <v:shape id="Text Box 129" o:spid="_x0000_s1091" type="#_x0000_t202" style="position:absolute;left:11543;top:12454;width:3604;height:3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" filled="f" stroked="f" strokeweight=".5pt">
                  <v:textbox>
                    <w:txbxContent>
                      <w:p w:rsidR="00E55456" w:rsidRPr="009A4B3F" w:rsidRDefault="00E55456" w:rsidP="00E55456">
                        <w:pPr>
                          <w:rPr>
                            <w:i/>
                            <w:color w:val="000000" w:themeColor="text1"/>
                            <w:vertAlign w:val="subscript"/>
                            <w14:textOutline w14:w="9525" w14:cap="rnd" w14:cmpd="sng" w14:algn="ctr">
                              <w14:noFill/>
                              <w14:prstDash w14:val="solid"/>
                              <w14:bevel/>
                            </w14:textOutline>
                          </w:rPr>
                        </w:pPr>
                        <w:r w:rsidRPr="00284948">
                          <w:rPr>
                            <w:i/>
                            <w:color w:val="000000" w:themeColor="text1"/>
                            <w:sz w:val="16"/>
                          </w:rPr>
                          <w:t>z</w:t>
                        </w:r>
                        <w:r>
                          <w:rPr>
                            <w:i/>
                            <w:color w:val="000000" w:themeColor="text1"/>
                            <w:vertAlign w:val="subscript"/>
                          </w:rPr>
                          <w:t>0</w:t>
                        </w:r>
                      </w:p>
                    </w:txbxContent>
                  </v:textbox>
                </v:shape>
                <w10:anchorlock/>
              </v:group>
            </w:pict>
          </mc:Fallback>
        </mc:AlternateContent>
      </w:r>
    </w:p>
    <w:p w:rsidR="005A6AB4" w:rsidRDefault="005A6AB4" w:rsidP="0000629F">
      <w:pPr>
        <w:spacing w:after="160" w:line="259" w:lineRule="auto"/>
        <w:rPr>
          <w:rFonts w:eastAsiaTheme="minorEastAsia"/>
        </w:rPr>
      </w:pPr>
      <w:r>
        <w:rPr>
          <w:rFonts w:eastAsiaTheme="minorEastAsia"/>
        </w:rPr>
        <w:t>Figure XXX</w:t>
      </w:r>
    </w:p>
    <w:p w:rsidR="0000629F" w:rsidRDefault="0000629F" w:rsidP="00FC6874">
      <w:pPr>
        <w:pStyle w:val="BodyTextIndent"/>
        <w:ind w:left="360" w:firstLine="0"/>
        <w:rPr>
          <w:rFonts w:ascii="Arial" w:hAnsi="Arial" w:cs="Arial"/>
          <w:b/>
          <w:kern w:val="0"/>
        </w:rPr>
      </w:pPr>
    </w:p>
    <w:p w:rsidR="0000629F" w:rsidRDefault="0000629F" w:rsidP="00FC6874">
      <w:pPr>
        <w:pStyle w:val="BodyTextIndent"/>
        <w:ind w:left="360" w:firstLine="0"/>
        <w:rPr>
          <w:rFonts w:ascii="Arial" w:hAnsi="Arial" w:cs="Arial"/>
          <w:b/>
          <w:kern w:val="0"/>
        </w:rPr>
      </w:pPr>
    </w:p>
    <w:p w:rsidR="00FC6874" w:rsidRDefault="005009E7" w:rsidP="00FC6874">
      <w:pPr>
        <w:pStyle w:val="BodyTextIndent"/>
        <w:ind w:left="360" w:firstLine="0"/>
        <w:rPr>
          <w:rFonts w:ascii="Arial" w:hAnsi="Arial" w:cs="Arial"/>
          <w:b/>
          <w:kern w:val="0"/>
        </w:rPr>
      </w:pPr>
      <w:r w:rsidRPr="00E34298">
        <w:rPr>
          <w:noProof/>
          <w:color w:val="BFBFBF" w:themeColor="background1" w:themeShade="BF"/>
        </w:rPr>
        <mc:AlternateContent>
          <mc:Choice Requires="wpc">
            <w:drawing>
              <wp:anchor distT="0" distB="0" distL="114300" distR="114300" simplePos="0" relativeHeight="251658240" behindDoc="0" locked="0" layoutInCell="1" allowOverlap="1" wp14:anchorId="187B5ECF" wp14:editId="6382FF16">
                <wp:simplePos x="0" y="0"/>
                <wp:positionH relativeFrom="page">
                  <wp:posOffset>4107815</wp:posOffset>
                </wp:positionH>
                <wp:positionV relativeFrom="paragraph">
                  <wp:posOffset>186690</wp:posOffset>
                </wp:positionV>
                <wp:extent cx="3234055" cy="5996305"/>
                <wp:effectExtent l="0" t="0" r="4445" b="4445"/>
                <wp:wrapTopAndBottom/>
                <wp:docPr id="182" name="Canvas 1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 name="Group 10"/>
                        <wpg:cNvGrpSpPr/>
                        <wpg:grpSpPr>
                          <a:xfrm>
                            <a:off x="565120" y="75002"/>
                            <a:ext cx="1932495" cy="1188396"/>
                            <a:chOff x="742750" y="74400"/>
                            <a:chExt cx="1932495" cy="1188396"/>
                          </a:xfrm>
                        </wpg:grpSpPr>
                        <wps:wsp>
                          <wps:cNvPr id="148" name="Flowchart: Process 148"/>
                          <wps:cNvSpPr/>
                          <wps:spPr>
                            <a:xfrm>
                              <a:off x="742750" y="74400"/>
                              <a:ext cx="1932495" cy="1176795"/>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Text Box 149"/>
                          <wps:cNvSpPr txBox="1"/>
                          <wps:spPr>
                            <a:xfrm>
                              <a:off x="1072869" y="136288"/>
                              <a:ext cx="1192814" cy="223961"/>
                            </a:xfrm>
                            <a:prstGeom prst="rect">
                              <a:avLst/>
                            </a:prstGeom>
                            <a:solidFill>
                              <a:schemeClr val="lt1"/>
                            </a:solidFill>
                            <a:ln w="6350">
                              <a:solidFill>
                                <a:prstClr val="black"/>
                              </a:solidFill>
                            </a:ln>
                          </wps:spPr>
                          <wps:txbx>
                            <w:txbxContent>
                              <w:p w:rsidR="0000629F" w:rsidRDefault="0000629F" w:rsidP="00266874">
                                <w:r>
                                  <w:t>Model Preparation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 name="Flowchart: Process 150"/>
                          <wps:cNvSpPr/>
                          <wps:spPr>
                            <a:xfrm>
                              <a:off x="798069" y="383729"/>
                              <a:ext cx="1813891" cy="38933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0629F" w:rsidRDefault="0000629F" w:rsidP="00266874">
                                <w:pPr>
                                  <w:contextualSpacing/>
                                </w:pPr>
                                <w:r>
                                  <w:t xml:space="preserve">Workpiece CAD </w:t>
                                </w:r>
                              </w:p>
                              <w:p w:rsidR="0000629F" w:rsidRDefault="0000629F" w:rsidP="00266874">
                                <w:pPr>
                                  <w:contextualSpacing/>
                                </w:pPr>
                                <w:r>
                                  <w:t>Model Generation</w:t>
                                </w:r>
                              </w:p>
                              <w:p w:rsidR="0000629F" w:rsidRDefault="0000629F" w:rsidP="002668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1" name="Graphic 151" descr="Cube outline"/>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1917842" y="376441"/>
                              <a:ext cx="499458" cy="427866"/>
                            </a:xfrm>
                            <a:prstGeom prst="rect">
                              <a:avLst/>
                            </a:prstGeom>
                          </pic:spPr>
                        </pic:pic>
                        <wps:wsp>
                          <wps:cNvPr id="152" name="Flowchart: Process 152"/>
                          <wps:cNvSpPr/>
                          <wps:spPr>
                            <a:xfrm>
                              <a:off x="798069" y="810502"/>
                              <a:ext cx="1817947" cy="394479"/>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0629F" w:rsidRDefault="0000629F" w:rsidP="00266874">
                                <w:pPr>
                                  <w:spacing w:line="257" w:lineRule="auto"/>
                                  <w:contextualSpacing/>
                                  <w:rPr>
                                    <w:rFonts w:eastAsia="Calibri"/>
                                  </w:rPr>
                                </w:pPr>
                                <w:r>
                                  <w:rPr>
                                    <w:rFonts w:eastAsia="Calibri"/>
                                  </w:rPr>
                                  <w:t xml:space="preserve">Conversion to </w:t>
                                </w:r>
                              </w:p>
                              <w:p w:rsidR="0000629F" w:rsidRDefault="0000629F" w:rsidP="00266874">
                                <w:pPr>
                                  <w:spacing w:line="257" w:lineRule="auto"/>
                                  <w:contextualSpacing/>
                                  <w:rPr>
                                    <w:rFonts w:eastAsia="Calibri"/>
                                  </w:rPr>
                                </w:pPr>
                                <w:proofErr w:type="spellStart"/>
                                <w:r>
                                  <w:rPr>
                                    <w:rFonts w:eastAsia="Calibri"/>
                                  </w:rPr>
                                  <w:t>Pointcloud</w:t>
                                </w:r>
                                <w:proofErr w:type="spellEnd"/>
                              </w:p>
                              <w:p w:rsidR="0000629F" w:rsidRDefault="0000629F" w:rsidP="00266874">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3" name="Graphic 153" descr="Cloud outline"/>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1881145" y="739444"/>
                              <a:ext cx="610922" cy="523352"/>
                            </a:xfrm>
                            <a:prstGeom prst="rect">
                              <a:avLst/>
                            </a:prstGeom>
                          </pic:spPr>
                        </pic:pic>
                      </wpg:wgp>
                      <wpg:wgp>
                        <wpg:cNvPr id="11" name="Group 11"/>
                        <wpg:cNvGrpSpPr/>
                        <wpg:grpSpPr>
                          <a:xfrm>
                            <a:off x="539853" y="1327910"/>
                            <a:ext cx="2004647" cy="1305003"/>
                            <a:chOff x="705453" y="1376290"/>
                            <a:chExt cx="2004647" cy="1305003"/>
                          </a:xfrm>
                        </wpg:grpSpPr>
                        <wps:wsp>
                          <wps:cNvPr id="155" name="Flowchart: Process 155"/>
                          <wps:cNvSpPr/>
                          <wps:spPr>
                            <a:xfrm>
                              <a:off x="705453" y="1376290"/>
                              <a:ext cx="2004647" cy="1273555"/>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Text Box 12"/>
                          <wps:cNvSpPr txBox="1"/>
                          <wps:spPr>
                            <a:xfrm>
                              <a:off x="1070295" y="1442909"/>
                              <a:ext cx="1298455" cy="235019"/>
                            </a:xfrm>
                            <a:prstGeom prst="rect">
                              <a:avLst/>
                            </a:prstGeom>
                            <a:solidFill>
                              <a:schemeClr val="lt1"/>
                            </a:solidFill>
                            <a:ln w="6350">
                              <a:solidFill>
                                <a:prstClr val="black"/>
                              </a:solidFill>
                            </a:ln>
                          </wps:spPr>
                          <wps:txbx>
                            <w:txbxContent>
                              <w:p w:rsidR="0000629F" w:rsidRDefault="0000629F" w:rsidP="00266874">
                                <w:pPr>
                                  <w:spacing w:line="256" w:lineRule="auto"/>
                                  <w:rPr>
                                    <w:rFonts w:ascii="Calibri" w:eastAsia="Calibri" w:hAnsi="Calibri"/>
                                  </w:rPr>
                                </w:pPr>
                                <w:r>
                                  <w:rPr>
                                    <w:rFonts w:ascii="Calibri" w:eastAsia="Calibri" w:hAnsi="Calibri"/>
                                  </w:rPr>
                                  <w:t xml:space="preserve">Workspace Sensing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7" name="Flowchart: Process 157"/>
                          <wps:cNvSpPr/>
                          <wps:spPr>
                            <a:xfrm>
                              <a:off x="747108" y="1697771"/>
                              <a:ext cx="1928137" cy="45460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0629F" w:rsidRDefault="0000629F" w:rsidP="00266874">
                                <w:pPr>
                                  <w:spacing w:line="257" w:lineRule="auto"/>
                                  <w:contextualSpacing/>
                                  <w:rPr>
                                    <w:rFonts w:eastAsia="Calibri"/>
                                  </w:rPr>
                                </w:pPr>
                                <w:r>
                                  <w:rPr>
                                    <w:rFonts w:eastAsia="Calibri"/>
                                  </w:rPr>
                                  <w:t xml:space="preserve">Collection of </w:t>
                                </w:r>
                              </w:p>
                              <w:p w:rsidR="0000629F" w:rsidRDefault="0000629F" w:rsidP="00266874">
                                <w:pPr>
                                  <w:spacing w:line="257" w:lineRule="auto"/>
                                  <w:contextualSpacing/>
                                  <w:rPr>
                                    <w:rFonts w:eastAsia="Calibri"/>
                                  </w:rPr>
                                </w:pPr>
                                <w:r>
                                  <w:rPr>
                                    <w:rFonts w:eastAsia="Calibri"/>
                                  </w:rPr>
                                  <w:t>2D LiDAR Scans</w:t>
                                </w:r>
                              </w:p>
                              <w:p w:rsidR="0000629F" w:rsidRDefault="0000629F" w:rsidP="00266874">
                                <w:pPr>
                                  <w:spacing w:line="256" w:lineRule="auto"/>
                                  <w:rPr>
                                    <w:rFonts w:eastAsia="Calibri"/>
                                  </w:rPr>
                                </w:pPr>
                              </w:p>
                              <w:p w:rsidR="0000629F" w:rsidRDefault="0000629F" w:rsidP="00266874">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158" name="Group 158"/>
                          <wpg:cNvGrpSpPr/>
                          <wpg:grpSpPr>
                            <a:xfrm>
                              <a:off x="1772288" y="1634758"/>
                              <a:ext cx="870778" cy="526543"/>
                              <a:chOff x="4402912" y="358015"/>
                              <a:chExt cx="1129796" cy="741430"/>
                            </a:xfrm>
                          </wpg:grpSpPr>
                          <pic:pic xmlns:pic="http://schemas.openxmlformats.org/drawingml/2006/picture">
                            <pic:nvPicPr>
                              <pic:cNvPr id="159" name="Graphic 159" descr="Robot Hand outline"/>
                              <pic:cNvPicPr>
                                <a:picLocks noChangeAspect="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4402912" y="486659"/>
                                <a:ext cx="612786" cy="612786"/>
                              </a:xfrm>
                              <a:prstGeom prst="rect">
                                <a:avLst/>
                              </a:prstGeom>
                            </pic:spPr>
                          </pic:pic>
                          <pic:pic xmlns:pic="http://schemas.openxmlformats.org/drawingml/2006/picture">
                            <pic:nvPicPr>
                              <pic:cNvPr id="160" name="Graphic 160" descr="Eye outline"/>
                              <pic:cNvPicPr>
                                <a:picLocks noChangeAspect="1"/>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4766625" y="358015"/>
                                <a:ext cx="412432" cy="412432"/>
                              </a:xfrm>
                              <a:prstGeom prst="rect">
                                <a:avLst/>
                              </a:prstGeom>
                            </pic:spPr>
                          </pic:pic>
                          <pic:pic xmlns:pic="http://schemas.openxmlformats.org/drawingml/2006/picture">
                            <pic:nvPicPr>
                              <pic:cNvPr id="161" name="Graphic 161" descr="Cube with solid fill"/>
                              <pic:cNvPicPr>
                                <a:picLocks noChangeAspect="1"/>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5015698" y="582435"/>
                                <a:ext cx="517010" cy="517010"/>
                              </a:xfrm>
                              <a:prstGeom prst="rect">
                                <a:avLst/>
                              </a:prstGeom>
                            </pic:spPr>
                          </pic:pic>
                        </wpg:grpSp>
                        <wps:wsp>
                          <wps:cNvPr id="162" name="Flowchart: Process 162"/>
                          <wps:cNvSpPr/>
                          <wps:spPr>
                            <a:xfrm>
                              <a:off x="743940" y="2180624"/>
                              <a:ext cx="1927954" cy="431556"/>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0629F" w:rsidRDefault="0000629F" w:rsidP="00266874">
                                <w:pPr>
                                  <w:spacing w:line="257" w:lineRule="auto"/>
                                  <w:contextualSpacing/>
                                  <w:rPr>
                                    <w:rFonts w:eastAsia="Calibri"/>
                                  </w:rPr>
                                </w:pPr>
                                <w:r>
                                  <w:rPr>
                                    <w:rFonts w:eastAsia="Calibri"/>
                                  </w:rPr>
                                  <w:t xml:space="preserve">Conversion to </w:t>
                                </w:r>
                              </w:p>
                              <w:p w:rsidR="0000629F" w:rsidRDefault="0000629F" w:rsidP="00266874">
                                <w:pPr>
                                  <w:spacing w:line="257" w:lineRule="auto"/>
                                  <w:contextualSpacing/>
                                  <w:rPr>
                                    <w:rFonts w:eastAsia="Calibri"/>
                                  </w:rPr>
                                </w:pPr>
                                <w:proofErr w:type="spellStart"/>
                                <w:r>
                                  <w:rPr>
                                    <w:rFonts w:eastAsia="Calibri"/>
                                  </w:rPr>
                                  <w:t>Pointcloud</w:t>
                                </w:r>
                                <w:proofErr w:type="spellEnd"/>
                              </w:p>
                              <w:p w:rsidR="0000629F" w:rsidRDefault="0000629F" w:rsidP="00266874">
                                <w:pPr>
                                  <w:spacing w:line="254"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 name="Graphic 25" descr="Cloud with solid fill"/>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1881145" y="2152141"/>
                              <a:ext cx="606601" cy="529152"/>
                            </a:xfrm>
                            <a:prstGeom prst="rect">
                              <a:avLst/>
                            </a:prstGeom>
                          </pic:spPr>
                        </pic:pic>
                      </wpg:wgp>
                      <wpg:wgp>
                        <wpg:cNvPr id="1" name="Group 1"/>
                        <wpg:cNvGrpSpPr/>
                        <wpg:grpSpPr>
                          <a:xfrm>
                            <a:off x="459718" y="4361766"/>
                            <a:ext cx="2234055" cy="1158592"/>
                            <a:chOff x="455504" y="4683717"/>
                            <a:chExt cx="2234055" cy="1158592"/>
                          </a:xfrm>
                        </wpg:grpSpPr>
                        <wps:wsp>
                          <wps:cNvPr id="165" name="Flowchart: Process 165"/>
                          <wps:cNvSpPr/>
                          <wps:spPr>
                            <a:xfrm>
                              <a:off x="455504" y="4683717"/>
                              <a:ext cx="2234055" cy="1158592"/>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0629F" w:rsidRDefault="0000629F" w:rsidP="00266874"/>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6" name="Text Box 12"/>
                          <wps:cNvSpPr txBox="1"/>
                          <wps:spPr>
                            <a:xfrm>
                              <a:off x="1017993" y="4741545"/>
                              <a:ext cx="1211207" cy="235304"/>
                            </a:xfrm>
                            <a:prstGeom prst="rect">
                              <a:avLst/>
                            </a:prstGeom>
                            <a:solidFill>
                              <a:schemeClr val="lt1"/>
                            </a:solidFill>
                            <a:ln w="6350">
                              <a:solidFill>
                                <a:prstClr val="black"/>
                              </a:solidFill>
                            </a:ln>
                          </wps:spPr>
                          <wps:txbx>
                            <w:txbxContent>
                              <w:p w:rsidR="0000629F" w:rsidRDefault="0000629F" w:rsidP="00266874">
                                <w:pPr>
                                  <w:spacing w:line="252" w:lineRule="auto"/>
                                  <w:rPr>
                                    <w:rFonts w:ascii="Calibri" w:eastAsia="Calibri" w:hAnsi="Calibri"/>
                                  </w:rPr>
                                </w:pPr>
                                <w:r>
                                  <w:rPr>
                                    <w:rFonts w:ascii="Calibri" w:eastAsia="Calibri" w:hAnsi="Calibri"/>
                                  </w:rPr>
                                  <w:t>Path Generation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7" name="Flowchart: Process 167"/>
                          <wps:cNvSpPr/>
                          <wps:spPr>
                            <a:xfrm>
                              <a:off x="498006" y="4995088"/>
                              <a:ext cx="2168681" cy="38844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0629F" w:rsidRDefault="0000629F" w:rsidP="00266874">
                                <w:pPr>
                                  <w:spacing w:line="252" w:lineRule="auto"/>
                                  <w:contextualSpacing/>
                                  <w:rPr>
                                    <w:rFonts w:eastAsia="Calibri"/>
                                  </w:rPr>
                                </w:pPr>
                                <w:r>
                                  <w:rPr>
                                    <w:rFonts w:eastAsia="Calibri"/>
                                  </w:rPr>
                                  <w:t xml:space="preserve">Weld Seam </w:t>
                                </w:r>
                              </w:p>
                              <w:p w:rsidR="0000629F" w:rsidRDefault="0000629F" w:rsidP="00266874">
                                <w:pPr>
                                  <w:spacing w:line="252" w:lineRule="auto"/>
                                  <w:contextualSpacing/>
                                  <w:rPr>
                                    <w:rFonts w:eastAsia="Calibri"/>
                                  </w:rPr>
                                </w:pPr>
                                <w:r>
                                  <w:rPr>
                                    <w:rFonts w:eastAsia="Calibri"/>
                                  </w:rPr>
                                  <w:t>Transformation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Flowchart: Process 168"/>
                          <wps:cNvSpPr/>
                          <wps:spPr>
                            <a:xfrm>
                              <a:off x="500760" y="5417232"/>
                              <a:ext cx="2152976" cy="37968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0629F" w:rsidRDefault="0000629F" w:rsidP="00266874">
                                <w:pPr>
                                  <w:spacing w:line="252" w:lineRule="auto"/>
                                  <w:contextualSpacing/>
                                  <w:rPr>
                                    <w:rFonts w:eastAsia="Calibri"/>
                                  </w:rPr>
                                </w:pPr>
                                <w:r>
                                  <w:rPr>
                                    <w:rFonts w:eastAsia="Calibri"/>
                                  </w:rPr>
                                  <w:t>Joint Velocity</w:t>
                                </w:r>
                              </w:p>
                              <w:p w:rsidR="0000629F" w:rsidRDefault="0000629F" w:rsidP="00266874">
                                <w:pPr>
                                  <w:spacing w:line="252" w:lineRule="auto"/>
                                  <w:contextualSpacing/>
                                  <w:rPr>
                                    <w:rFonts w:eastAsia="Calibri"/>
                                  </w:rPr>
                                </w:pPr>
                                <w:r>
                                  <w:rPr>
                                    <w:rFonts w:eastAsia="Calibri"/>
                                  </w:rPr>
                                  <w:t>Profile Generation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13" name="Group 13"/>
                        <wpg:cNvGrpSpPr/>
                        <wpg:grpSpPr>
                          <a:xfrm>
                            <a:off x="327512" y="2657553"/>
                            <a:ext cx="2456588" cy="1650381"/>
                            <a:chOff x="485255" y="2764172"/>
                            <a:chExt cx="2456588" cy="1650381"/>
                          </a:xfrm>
                        </wpg:grpSpPr>
                        <wps:wsp>
                          <wps:cNvPr id="170" name="Flowchart: Process 170"/>
                          <wps:cNvSpPr/>
                          <wps:spPr>
                            <a:xfrm>
                              <a:off x="485255" y="2764172"/>
                              <a:ext cx="2456588" cy="1619233"/>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1" name="Text Box 12"/>
                          <wps:cNvSpPr txBox="1"/>
                          <wps:spPr>
                            <a:xfrm>
                              <a:off x="997038" y="2836880"/>
                              <a:ext cx="1581643" cy="233038"/>
                            </a:xfrm>
                            <a:prstGeom prst="rect">
                              <a:avLst/>
                            </a:prstGeom>
                            <a:solidFill>
                              <a:schemeClr val="lt1"/>
                            </a:solidFill>
                            <a:ln w="6350">
                              <a:solidFill>
                                <a:prstClr val="black"/>
                              </a:solidFill>
                            </a:ln>
                          </wps:spPr>
                          <wps:txbx>
                            <w:txbxContent>
                              <w:p w:rsidR="0000629F" w:rsidRDefault="0000629F" w:rsidP="00266874">
                                <w:pPr>
                                  <w:spacing w:line="254" w:lineRule="auto"/>
                                  <w:rPr>
                                    <w:rFonts w:ascii="Calibri" w:eastAsia="Calibri" w:hAnsi="Calibri"/>
                                  </w:rPr>
                                </w:pPr>
                                <w:r>
                                  <w:rPr>
                                    <w:rFonts w:ascii="Calibri" w:eastAsia="Calibri" w:hAnsi="Calibri"/>
                                  </w:rPr>
                                  <w:t>Workpiece Localization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2" name="Flowchart: Process 172"/>
                          <wps:cNvSpPr/>
                          <wps:spPr>
                            <a:xfrm>
                              <a:off x="641581" y="3092060"/>
                              <a:ext cx="2172981" cy="38302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0629F" w:rsidRDefault="0000629F" w:rsidP="00266874">
                                <w:pPr>
                                  <w:spacing w:line="257" w:lineRule="auto"/>
                                  <w:contextualSpacing/>
                                  <w:rPr>
                                    <w:rFonts w:eastAsia="Calibri"/>
                                  </w:rPr>
                                </w:pPr>
                                <w:r>
                                  <w:rPr>
                                    <w:rFonts w:eastAsia="Calibri"/>
                                  </w:rPr>
                                  <w:t xml:space="preserve">Voxel </w:t>
                                </w:r>
                              </w:p>
                              <w:p w:rsidR="0000629F" w:rsidRDefault="0000629F" w:rsidP="00266874">
                                <w:pPr>
                                  <w:spacing w:line="257" w:lineRule="auto"/>
                                  <w:contextualSpacing/>
                                  <w:rPr>
                                    <w:rFonts w:eastAsia="Calibri"/>
                                  </w:rPr>
                                </w:pPr>
                                <w:r>
                                  <w:rPr>
                                    <w:rFonts w:eastAsia="Calibri"/>
                                  </w:rPr>
                                  <w:t>Filtering</w:t>
                                </w:r>
                              </w:p>
                              <w:p w:rsidR="0000629F" w:rsidRDefault="0000629F" w:rsidP="00266874">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3" name="Flowchart: Process 173"/>
                          <wps:cNvSpPr/>
                          <wps:spPr>
                            <a:xfrm>
                              <a:off x="640140" y="3501501"/>
                              <a:ext cx="2168497" cy="39534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0629F" w:rsidRDefault="0000629F" w:rsidP="00266874">
                                <w:pPr>
                                  <w:spacing w:line="254" w:lineRule="auto"/>
                                  <w:contextualSpacing/>
                                  <w:rPr>
                                    <w:rFonts w:eastAsia="Calibri"/>
                                  </w:rPr>
                                </w:pPr>
                                <w:r>
                                  <w:rPr>
                                    <w:rFonts w:eastAsia="Calibri"/>
                                  </w:rPr>
                                  <w:t xml:space="preserve">RANSAC </w:t>
                                </w:r>
                              </w:p>
                              <w:p w:rsidR="0000629F" w:rsidRDefault="0000629F" w:rsidP="00266874">
                                <w:pPr>
                                  <w:spacing w:line="254" w:lineRule="auto"/>
                                  <w:contextualSpacing/>
                                  <w:rPr>
                                    <w:rFonts w:eastAsia="Calibri"/>
                                  </w:rPr>
                                </w:pPr>
                                <w:r>
                                  <w:rPr>
                                    <w:rFonts w:eastAsia="Calibri"/>
                                  </w:rPr>
                                  <w:t>Segmentation</w:t>
                                </w:r>
                              </w:p>
                              <w:p w:rsidR="0000629F" w:rsidRDefault="0000629F" w:rsidP="00266874">
                                <w:pPr>
                                  <w:spacing w:line="254"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 name="Flowchart: Process 174"/>
                          <wps:cNvSpPr/>
                          <wps:spPr>
                            <a:xfrm>
                              <a:off x="638181" y="3923466"/>
                              <a:ext cx="2174422" cy="41520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0629F" w:rsidRDefault="0000629F" w:rsidP="00266874">
                                <w:pPr>
                                  <w:spacing w:line="252" w:lineRule="auto"/>
                                  <w:contextualSpacing/>
                                  <w:rPr>
                                    <w:rFonts w:eastAsia="Calibri"/>
                                  </w:rPr>
                                </w:pPr>
                                <w:r>
                                  <w:rPr>
                                    <w:rFonts w:eastAsia="Calibri"/>
                                  </w:rPr>
                                  <w:t xml:space="preserve">ICP </w:t>
                                </w:r>
                              </w:p>
                              <w:p w:rsidR="0000629F" w:rsidRDefault="0000629F" w:rsidP="00266874">
                                <w:pPr>
                                  <w:spacing w:line="252" w:lineRule="auto"/>
                                  <w:contextualSpacing/>
                                  <w:rPr>
                                    <w:rFonts w:eastAsia="Calibri"/>
                                  </w:rPr>
                                </w:pPr>
                                <w:r>
                                  <w:rPr>
                                    <w:rFonts w:eastAsia="Calibri"/>
                                  </w:rPr>
                                  <w:t>Registration</w:t>
                                </w:r>
                              </w:p>
                              <w:p w:rsidR="0000629F" w:rsidRDefault="0000629F" w:rsidP="00266874">
                                <w:pPr>
                                  <w:spacing w:line="252"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5" name="Graphic 175" descr="Layers Design outline"/>
                            <pic:cNvPicPr>
                              <a:picLocks noChangeAspect="1"/>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2082813" y="3481966"/>
                              <a:ext cx="486991" cy="458081"/>
                            </a:xfrm>
                            <a:prstGeom prst="rect">
                              <a:avLst/>
                            </a:prstGeom>
                          </pic:spPr>
                        </pic:pic>
                        <pic:pic xmlns:pic="http://schemas.openxmlformats.org/drawingml/2006/picture">
                          <pic:nvPicPr>
                            <pic:cNvPr id="177" name="Graphic 59" descr="Transfer outline"/>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1942922" y="3925617"/>
                              <a:ext cx="276185" cy="216977"/>
                            </a:xfrm>
                            <a:prstGeom prst="rect">
                              <a:avLst/>
                            </a:prstGeom>
                          </pic:spPr>
                        </pic:pic>
                        <wpg:grpSp>
                          <wpg:cNvPr id="178" name="Group 178"/>
                          <wpg:cNvGrpSpPr/>
                          <wpg:grpSpPr>
                            <a:xfrm>
                              <a:off x="1398214" y="3826993"/>
                              <a:ext cx="1404258" cy="587560"/>
                              <a:chOff x="4684924" y="3639640"/>
                              <a:chExt cx="1641271" cy="730069"/>
                            </a:xfrm>
                          </wpg:grpSpPr>
                          <pic:pic xmlns:pic="http://schemas.openxmlformats.org/drawingml/2006/picture">
                            <pic:nvPicPr>
                              <pic:cNvPr id="179" name="Graphic 179" descr="Cloud with solid fill"/>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5609697" y="3653210"/>
                                <a:ext cx="716498" cy="716499"/>
                              </a:xfrm>
                              <a:prstGeom prst="rect">
                                <a:avLst/>
                              </a:prstGeom>
                            </pic:spPr>
                          </pic:pic>
                          <pic:pic xmlns:pic="http://schemas.openxmlformats.org/drawingml/2006/picture">
                            <pic:nvPicPr>
                              <pic:cNvPr id="180" name="Graphic 180" descr="Cloud outline"/>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4684924" y="3639640"/>
                                <a:ext cx="710120" cy="710121"/>
                              </a:xfrm>
                              <a:prstGeom prst="rect">
                                <a:avLst/>
                              </a:prstGeom>
                            </pic:spPr>
                          </pic:pic>
                        </wpg:grpSp>
                        <pic:pic xmlns:pic="http://schemas.openxmlformats.org/drawingml/2006/picture">
                          <pic:nvPicPr>
                            <pic:cNvPr id="181" name="Graphic 181" descr="Cube outline"/>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1605280" y="3495572"/>
                              <a:ext cx="439577" cy="413482"/>
                            </a:xfrm>
                            <a:prstGeom prst="rect">
                              <a:avLst/>
                            </a:prstGeom>
                          </pic:spPr>
                        </pic:pic>
                      </wpg:wgp>
                      <wps:wsp>
                        <wps:cNvPr id="5" name="Arrow: Down 5"/>
                        <wps:cNvSpPr/>
                        <wps:spPr>
                          <a:xfrm>
                            <a:off x="1411966" y="1075873"/>
                            <a:ext cx="295275" cy="3294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Arrow: Down 83"/>
                        <wps:cNvSpPr/>
                        <wps:spPr>
                          <a:xfrm>
                            <a:off x="1404243" y="2491190"/>
                            <a:ext cx="295275" cy="32118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9" name="Arrow: Down 89"/>
                        <wps:cNvSpPr/>
                        <wps:spPr>
                          <a:xfrm>
                            <a:off x="1393285" y="4179509"/>
                            <a:ext cx="295275" cy="2776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0629F" w:rsidRDefault="0000629F" w:rsidP="00732F28">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Text Box 17"/>
                        <wps:cNvSpPr txBox="1"/>
                        <wps:spPr>
                          <a:xfrm>
                            <a:off x="103042" y="5584027"/>
                            <a:ext cx="3063240" cy="267335"/>
                          </a:xfrm>
                          <a:prstGeom prst="rect">
                            <a:avLst/>
                          </a:prstGeom>
                          <a:solidFill>
                            <a:schemeClr val="lt1"/>
                          </a:solidFill>
                          <a:ln w="6350">
                            <a:noFill/>
                          </a:ln>
                        </wps:spPr>
                        <wps:txbx>
                          <w:txbxContent>
                            <w:p w:rsidR="0000629F" w:rsidRPr="008D7E14" w:rsidRDefault="0000629F" w:rsidP="008D7E14">
                              <w:pPr>
                                <w:spacing w:line="254" w:lineRule="auto"/>
                                <w:rPr>
                                  <w:rFonts w:ascii="Calibri" w:eastAsia="Calibri" w:hAnsi="Calibri"/>
                                </w:rPr>
                              </w:pPr>
                              <w:r w:rsidRPr="008D7E14">
                                <w:rPr>
                                  <w:rFonts w:ascii="Calibri" w:eastAsia="Calibri" w:hAnsi="Calibri"/>
                                </w:rPr>
                                <w:t xml:space="preserve">Figure </w:t>
                              </w:r>
                              <w:r w:rsidRPr="008D7E14">
                                <w:rPr>
                                  <w:rFonts w:ascii="Calibri" w:eastAsia="Calibri" w:hAnsi="Calibri"/>
                                </w:rPr>
                                <w:fldChar w:fldCharType="begin"/>
                              </w:r>
                              <w:r w:rsidRPr="008D7E14">
                                <w:rPr>
                                  <w:rFonts w:ascii="Calibri" w:eastAsia="Calibri" w:hAnsi="Calibri"/>
                                </w:rPr>
                                <w:instrText>SEQ Figure \* ARABIC</w:instrText>
                              </w:r>
                              <w:r w:rsidRPr="008D7E14">
                                <w:rPr>
                                  <w:rFonts w:ascii="Calibri" w:eastAsia="Calibri" w:hAnsi="Calibri"/>
                                </w:rPr>
                                <w:fldChar w:fldCharType="separate"/>
                              </w:r>
                              <w:r w:rsidRPr="008D7E14">
                                <w:rPr>
                                  <w:rFonts w:ascii="Calibri" w:eastAsia="Calibri" w:hAnsi="Calibri"/>
                                </w:rPr>
                                <w:t>2</w:t>
                              </w:r>
                              <w:r w:rsidRPr="008D7E14">
                                <w:rPr>
                                  <w:rFonts w:ascii="Calibri" w:eastAsia="Calibri" w:hAnsi="Calibri"/>
                                </w:rPr>
                                <w:fldChar w:fldCharType="end"/>
                              </w:r>
                              <w:r>
                                <w:rPr>
                                  <w:rFonts w:ascii="Calibri" w:eastAsia="Calibri" w:hAnsi="Calibri"/>
                                </w:rPr>
                                <w:t xml:space="preserve"> -</w:t>
                              </w:r>
                              <w:r w:rsidRPr="008D7E14">
                                <w:rPr>
                                  <w:rFonts w:ascii="Calibri" w:eastAsia="Calibri" w:hAnsi="Calibri"/>
                                </w:rPr>
                                <w:t xml:space="preserve"> Method for Automated Weld Path Generation </w:t>
                              </w:r>
                            </w:p>
                            <w:p w:rsidR="0000629F" w:rsidRDefault="0000629F"/>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87B5ECF" id="Canvas 182" o:spid="_x0000_s1092" editas="canvas" style="position:absolute;left:0;text-align:left;margin-left:323.45pt;margin-top:14.7pt;width:254.65pt;height:472.15pt;z-index:251658240;mso-position-horizontal-relative:page;mso-position-vertical-relative:text;mso-width-relative:margin;mso-height-relative:margin" coordsize="32340,59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">
                <v:shape id="_x0000_s1093" type="#_x0000_t75" style="position:absolute;width:32340;height:59963;visibility:visible;mso-wrap-style:square" filled="t">
                  <v:fill o:detectmouseclick="t"/>
                  <v:path o:connecttype="none"/>
                </v:shape>
                <v:group id="Group 10" o:spid="_x0000_s1094" style="position:absolute;left:5651;top:750;width:19325;height:11883" coordorigin="7427,744" coordsize="19324,11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type id="_x0000_t109" coordsize="21600,21600" o:spt="109" path="m,l,21600r21600,l21600,xe">
                    <v:stroke joinstyle="miter"/>
                    <v:path gradientshapeok="t" o:connecttype="rect"/>
                  </v:shapetype>
                  <v:shape id="Flowchart: Process 148" o:spid="_x0000_s1095" type="#_x0000_t109" style="position:absolute;left:7427;top:744;width:19325;height:11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" fillcolor="#d8d8d8 [2732]" strokecolor="black [3213]" strokeweight="1pt"/>
                  <v:shape id="Text Box 149" o:spid="_x0000_s1096" type="#_x0000_t202" style="position:absolute;left:10728;top:1362;width:11928;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" fillcolor="white [3201]" strokeweight=".5pt">
                    <v:textbox>
                      <w:txbxContent>
                        <w:p w:rsidR="0000629F" w:rsidRDefault="0000629F" w:rsidP="00266874">
                          <w:r>
                            <w:t>Model Preparation</w:t>
                          </w:r>
                        </w:p>
                      </w:txbxContent>
                    </v:textbox>
                  </v:shape>
                  <v:shape id="Flowchart: Process 150" o:spid="_x0000_s1097" type="#_x0000_t109" style="position:absolute;left:7980;top:3837;width:18139;height:3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" fillcolor="#5b9bd5 [3204]" strokecolor="#1f4d78 [1604]" strokeweight="1pt">
                    <v:textbox>
                      <w:txbxContent>
                        <w:p w:rsidR="0000629F" w:rsidRDefault="0000629F" w:rsidP="00266874">
                          <w:pPr>
                            <w:contextualSpacing/>
                          </w:pPr>
                          <w:r>
                            <w:t xml:space="preserve">Workpiece CAD </w:t>
                          </w:r>
                        </w:p>
                        <w:p w:rsidR="0000629F" w:rsidRDefault="0000629F" w:rsidP="00266874">
                          <w:pPr>
                            <w:contextualSpacing/>
                          </w:pPr>
                          <w:r>
                            <w:t>Model Generation</w:t>
                          </w:r>
                        </w:p>
                        <w:p w:rsidR="0000629F" w:rsidRDefault="0000629F" w:rsidP="00266874">
                          <w:pPr>
                            <w:jc w:val="center"/>
                          </w:pPr>
                        </w:p>
                      </w:txbxContent>
                    </v:textbox>
                  </v:shape>
                  <v:shape id="Graphic 151" o:spid="_x0000_s1098" type="#_x0000_t75" alt="Cube outline" style="position:absolute;left:19178;top:3764;width:4995;height:4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">
                    <v:imagedata r:id="rId31" o:title="Cube outline"/>
                  </v:shape>
                  <v:shape id="Flowchart: Process 152" o:spid="_x0000_s1099" type="#_x0000_t109" style="position:absolute;left:7980;top:8105;width:18180;height:39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" fillcolor="#5b9bd5 [3204]" strokecolor="#1f4d78 [1604]" strokeweight="1pt">
                    <v:textbox>
                      <w:txbxContent>
                        <w:p w:rsidR="0000629F" w:rsidRDefault="0000629F" w:rsidP="00266874">
                          <w:pPr>
                            <w:spacing w:line="257" w:lineRule="auto"/>
                            <w:contextualSpacing/>
                            <w:rPr>
                              <w:rFonts w:eastAsia="Calibri"/>
                            </w:rPr>
                          </w:pPr>
                          <w:r>
                            <w:rPr>
                              <w:rFonts w:eastAsia="Calibri"/>
                            </w:rPr>
                            <w:t xml:space="preserve">Conversion to </w:t>
                          </w:r>
                        </w:p>
                        <w:p w:rsidR="0000629F" w:rsidRDefault="0000629F" w:rsidP="00266874">
                          <w:pPr>
                            <w:spacing w:line="257" w:lineRule="auto"/>
                            <w:contextualSpacing/>
                            <w:rPr>
                              <w:rFonts w:eastAsia="Calibri"/>
                            </w:rPr>
                          </w:pPr>
                          <w:proofErr w:type="spellStart"/>
                          <w:r>
                            <w:rPr>
                              <w:rFonts w:eastAsia="Calibri"/>
                            </w:rPr>
                            <w:t>Pointcloud</w:t>
                          </w:r>
                          <w:proofErr w:type="spellEnd"/>
                        </w:p>
                        <w:p w:rsidR="0000629F" w:rsidRDefault="0000629F" w:rsidP="00266874">
                          <w:pPr>
                            <w:spacing w:line="256" w:lineRule="auto"/>
                            <w:jc w:val="center"/>
                            <w:rPr>
                              <w:rFonts w:eastAsia="Calibri"/>
                            </w:rPr>
                          </w:pPr>
                          <w:r>
                            <w:rPr>
                              <w:rFonts w:eastAsia="Calibri"/>
                            </w:rPr>
                            <w:t> </w:t>
                          </w:r>
                        </w:p>
                      </w:txbxContent>
                    </v:textbox>
                  </v:shape>
                  <v:shape id="Graphic 153" o:spid="_x0000_s1100" type="#_x0000_t75" alt="Cloud outline" style="position:absolute;left:18811;top:7394;width:6109;height: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">
                    <v:imagedata r:id="rId32" o:title="Cloud outline"/>
                  </v:shape>
                </v:group>
                <v:group id="Group 11" o:spid="_x0000_s1101" style="position:absolute;left:5398;top:13279;width:20047;height:13050" coordorigin="7054,13762" coordsize="20046,1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Flowchart: Process 155" o:spid="_x0000_s1102" type="#_x0000_t109" style="position:absolute;left:7054;top:13762;width:20047;height:12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" fillcolor="#d8d8d8 [2732]" strokecolor="black [3213]" strokeweight="1pt"/>
                  <v:shape id="Text Box 12" o:spid="_x0000_s1103" type="#_x0000_t202" style="position:absolute;left:10702;top:14429;width:12985;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" fillcolor="white [3201]" strokeweight=".5pt">
                    <v:textbox>
                      <w:txbxContent>
                        <w:p w:rsidR="0000629F" w:rsidRDefault="0000629F" w:rsidP="00266874">
                          <w:pPr>
                            <w:spacing w:line="256" w:lineRule="auto"/>
                            <w:rPr>
                              <w:rFonts w:ascii="Calibri" w:eastAsia="Calibri" w:hAnsi="Calibri"/>
                            </w:rPr>
                          </w:pPr>
                          <w:r>
                            <w:rPr>
                              <w:rFonts w:ascii="Calibri" w:eastAsia="Calibri" w:hAnsi="Calibri"/>
                            </w:rPr>
                            <w:t xml:space="preserve">Workspace Sensing </w:t>
                          </w:r>
                        </w:p>
                      </w:txbxContent>
                    </v:textbox>
                  </v:shape>
                  <v:shape id="Flowchart: Process 157" o:spid="_x0000_s1104" type="#_x0000_t109" style="position:absolute;left:7471;top:16977;width:19281;height:45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" fillcolor="#5b9bd5 [3204]" strokecolor="#1f4d78 [1604]" strokeweight="1pt">
                    <v:textbox>
                      <w:txbxContent>
                        <w:p w:rsidR="0000629F" w:rsidRDefault="0000629F" w:rsidP="00266874">
                          <w:pPr>
                            <w:spacing w:line="257" w:lineRule="auto"/>
                            <w:contextualSpacing/>
                            <w:rPr>
                              <w:rFonts w:eastAsia="Calibri"/>
                            </w:rPr>
                          </w:pPr>
                          <w:r>
                            <w:rPr>
                              <w:rFonts w:eastAsia="Calibri"/>
                            </w:rPr>
                            <w:t xml:space="preserve">Collection of </w:t>
                          </w:r>
                        </w:p>
                        <w:p w:rsidR="0000629F" w:rsidRDefault="0000629F" w:rsidP="00266874">
                          <w:pPr>
                            <w:spacing w:line="257" w:lineRule="auto"/>
                            <w:contextualSpacing/>
                            <w:rPr>
                              <w:rFonts w:eastAsia="Calibri"/>
                            </w:rPr>
                          </w:pPr>
                          <w:r>
                            <w:rPr>
                              <w:rFonts w:eastAsia="Calibri"/>
                            </w:rPr>
                            <w:t>2D LiDAR Scans</w:t>
                          </w:r>
                        </w:p>
                        <w:p w:rsidR="0000629F" w:rsidRDefault="0000629F" w:rsidP="00266874">
                          <w:pPr>
                            <w:spacing w:line="256" w:lineRule="auto"/>
                            <w:rPr>
                              <w:rFonts w:eastAsia="Calibri"/>
                            </w:rPr>
                          </w:pPr>
                        </w:p>
                        <w:p w:rsidR="0000629F" w:rsidRDefault="0000629F" w:rsidP="00266874">
                          <w:pPr>
                            <w:spacing w:line="256" w:lineRule="auto"/>
                            <w:jc w:val="center"/>
                            <w:rPr>
                              <w:rFonts w:eastAsia="Calibri"/>
                            </w:rPr>
                          </w:pPr>
                          <w:r>
                            <w:rPr>
                              <w:rFonts w:eastAsia="Calibri"/>
                            </w:rPr>
                            <w:t> </w:t>
                          </w:r>
                        </w:p>
                      </w:txbxContent>
                    </v:textbox>
                  </v:shape>
                  <v:group id="Group 158" o:spid="_x0000_s1105" style="position:absolute;left:17722;top:16347;width:8708;height:5266" coordorigin="44029,3580" coordsize="11297,7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shape id="Graphic 159" o:spid="_x0000_s1106" type="#_x0000_t75" alt="Robot Hand outline" style="position:absolute;left:44029;top:4866;width:6127;height:6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">
                      <v:imagedata r:id="rId33" o:title="Robot Hand outline"/>
                    </v:shape>
                    <v:shape id="Graphic 160" o:spid="_x0000_s1107" type="#_x0000_t75" alt="Eye outline" style="position:absolute;left:47666;top:3580;width:4124;height:4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">
                      <v:imagedata r:id="rId34" o:title="Eye outline"/>
                    </v:shape>
                    <v:shape id="Graphic 161" o:spid="_x0000_s1108" type="#_x0000_t75" alt="Cube with solid fill" style="position:absolute;left:50156;top:5824;width:5171;height:5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">
                      <v:imagedata r:id="rId35" o:title="Cube with solid fill"/>
                    </v:shape>
                  </v:group>
                  <v:shape id="Flowchart: Process 162" o:spid="_x0000_s1109" type="#_x0000_t109" style="position:absolute;left:7439;top:21806;width:19279;height:4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" fillcolor="#5b9bd5 [3204]" strokecolor="#1f4d78 [1604]" strokeweight="1pt">
                    <v:textbox>
                      <w:txbxContent>
                        <w:p w:rsidR="0000629F" w:rsidRDefault="0000629F" w:rsidP="00266874">
                          <w:pPr>
                            <w:spacing w:line="257" w:lineRule="auto"/>
                            <w:contextualSpacing/>
                            <w:rPr>
                              <w:rFonts w:eastAsia="Calibri"/>
                            </w:rPr>
                          </w:pPr>
                          <w:r>
                            <w:rPr>
                              <w:rFonts w:eastAsia="Calibri"/>
                            </w:rPr>
                            <w:t xml:space="preserve">Conversion to </w:t>
                          </w:r>
                        </w:p>
                        <w:p w:rsidR="0000629F" w:rsidRDefault="0000629F" w:rsidP="00266874">
                          <w:pPr>
                            <w:spacing w:line="257" w:lineRule="auto"/>
                            <w:contextualSpacing/>
                            <w:rPr>
                              <w:rFonts w:eastAsia="Calibri"/>
                            </w:rPr>
                          </w:pPr>
                          <w:proofErr w:type="spellStart"/>
                          <w:r>
                            <w:rPr>
                              <w:rFonts w:eastAsia="Calibri"/>
                            </w:rPr>
                            <w:t>Pointcloud</w:t>
                          </w:r>
                          <w:proofErr w:type="spellEnd"/>
                        </w:p>
                        <w:p w:rsidR="0000629F" w:rsidRDefault="0000629F" w:rsidP="00266874">
                          <w:pPr>
                            <w:spacing w:line="254" w:lineRule="auto"/>
                            <w:jc w:val="center"/>
                            <w:rPr>
                              <w:rFonts w:eastAsia="Calibri"/>
                            </w:rPr>
                          </w:pPr>
                          <w:r>
                            <w:rPr>
                              <w:rFonts w:eastAsia="Calibri"/>
                            </w:rPr>
                            <w:t> </w:t>
                          </w:r>
                        </w:p>
                      </w:txbxContent>
                    </v:textbox>
                  </v:shape>
                  <v:shape id="Graphic 25" o:spid="_x0000_s1110" type="#_x0000_t75" alt="Cloud with solid fill" style="position:absolute;left:18811;top:21521;width:6066;height:5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">
                    <v:imagedata r:id="rId36" o:title="Cloud with solid fill"/>
                  </v:shape>
                </v:group>
                <v:group id="Group 1" o:spid="_x0000_s1111" style="position:absolute;left:4597;top:43617;width:22340;height:11586" coordorigin="4555,46837" coordsize="22340,11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shape id="Flowchart: Process 165" o:spid="_x0000_s1112" type="#_x0000_t109" style="position:absolute;left:4555;top:46837;width:22340;height:11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" fillcolor="#d8d8d8 [2732]" strokecolor="black [3213]" strokeweight="1pt">
                    <v:textbox>
                      <w:txbxContent>
                        <w:p w:rsidR="0000629F" w:rsidRDefault="0000629F" w:rsidP="00266874"/>
                      </w:txbxContent>
                    </v:textbox>
                  </v:shape>
                  <v:shape id="Text Box 12" o:spid="_x0000_s1113" type="#_x0000_t202" style="position:absolute;left:10179;top:47415;width:12113;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" fillcolor="white [3201]" strokeweight=".5pt">
                    <v:textbox>
                      <w:txbxContent>
                        <w:p w:rsidR="0000629F" w:rsidRDefault="0000629F" w:rsidP="00266874">
                          <w:pPr>
                            <w:spacing w:line="252" w:lineRule="auto"/>
                            <w:rPr>
                              <w:rFonts w:ascii="Calibri" w:eastAsia="Calibri" w:hAnsi="Calibri"/>
                            </w:rPr>
                          </w:pPr>
                          <w:r>
                            <w:rPr>
                              <w:rFonts w:ascii="Calibri" w:eastAsia="Calibri" w:hAnsi="Calibri"/>
                            </w:rPr>
                            <w:t>Path Generation</w:t>
                          </w:r>
                        </w:p>
                      </w:txbxContent>
                    </v:textbox>
                  </v:shape>
                  <v:shape id="Flowchart: Process 167" o:spid="_x0000_s1114" type="#_x0000_t109" style="position:absolute;left:4980;top:49950;width:21686;height:38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" fillcolor="#5b9bd5 [3204]" strokecolor="#1f4d78 [1604]" strokeweight="1pt">
                    <v:textbox>
                      <w:txbxContent>
                        <w:p w:rsidR="0000629F" w:rsidRDefault="0000629F" w:rsidP="00266874">
                          <w:pPr>
                            <w:spacing w:line="252" w:lineRule="auto"/>
                            <w:contextualSpacing/>
                            <w:rPr>
                              <w:rFonts w:eastAsia="Calibri"/>
                            </w:rPr>
                          </w:pPr>
                          <w:r>
                            <w:rPr>
                              <w:rFonts w:eastAsia="Calibri"/>
                            </w:rPr>
                            <w:t xml:space="preserve">Weld Seam </w:t>
                          </w:r>
                        </w:p>
                        <w:p w:rsidR="0000629F" w:rsidRDefault="0000629F" w:rsidP="00266874">
                          <w:pPr>
                            <w:spacing w:line="252" w:lineRule="auto"/>
                            <w:contextualSpacing/>
                            <w:rPr>
                              <w:rFonts w:eastAsia="Calibri"/>
                            </w:rPr>
                          </w:pPr>
                          <w:r>
                            <w:rPr>
                              <w:rFonts w:eastAsia="Calibri"/>
                            </w:rPr>
                            <w:t>Transformation  </w:t>
                          </w:r>
                        </w:p>
                      </w:txbxContent>
                    </v:textbox>
                  </v:shape>
                  <v:shape id="Flowchart: Process 168" o:spid="_x0000_s1115" type="#_x0000_t109" style="position:absolute;left:5007;top:54172;width:21530;height:3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" fillcolor="#5b9bd5 [3204]" strokecolor="#1f4d78 [1604]" strokeweight="1pt">
                    <v:textbox>
                      <w:txbxContent>
                        <w:p w:rsidR="0000629F" w:rsidRDefault="0000629F" w:rsidP="00266874">
                          <w:pPr>
                            <w:spacing w:line="252" w:lineRule="auto"/>
                            <w:contextualSpacing/>
                            <w:rPr>
                              <w:rFonts w:eastAsia="Calibri"/>
                            </w:rPr>
                          </w:pPr>
                          <w:r>
                            <w:rPr>
                              <w:rFonts w:eastAsia="Calibri"/>
                            </w:rPr>
                            <w:t>Joint Velocity</w:t>
                          </w:r>
                        </w:p>
                        <w:p w:rsidR="0000629F" w:rsidRDefault="0000629F" w:rsidP="00266874">
                          <w:pPr>
                            <w:spacing w:line="252" w:lineRule="auto"/>
                            <w:contextualSpacing/>
                            <w:rPr>
                              <w:rFonts w:eastAsia="Calibri"/>
                            </w:rPr>
                          </w:pPr>
                          <w:r>
                            <w:rPr>
                              <w:rFonts w:eastAsia="Calibri"/>
                            </w:rPr>
                            <w:t>Profile Generation  </w:t>
                          </w:r>
                        </w:p>
                      </w:txbxContent>
                    </v:textbox>
                  </v:shape>
                </v:group>
                <v:group id="Group 13" o:spid="_x0000_s1116" style="position:absolute;left:3275;top:26575;width:24566;height:16504" coordorigin="4852,27641" coordsize="24565,16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Flowchart: Process 170" o:spid="_x0000_s1117" type="#_x0000_t109" style="position:absolute;left:4852;top:27641;width:24566;height:16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" fillcolor="#d8d8d8 [2732]" strokecolor="black [3213]" strokeweight="1pt"/>
                  <v:shape id="Text Box 12" o:spid="_x0000_s1118" type="#_x0000_t202" style="position:absolute;left:9970;top:28368;width:15816;height:2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" fillcolor="white [3201]" strokeweight=".5pt">
                    <v:textbox>
                      <w:txbxContent>
                        <w:p w:rsidR="0000629F" w:rsidRDefault="0000629F" w:rsidP="00266874">
                          <w:pPr>
                            <w:spacing w:line="254" w:lineRule="auto"/>
                            <w:rPr>
                              <w:rFonts w:ascii="Calibri" w:eastAsia="Calibri" w:hAnsi="Calibri"/>
                            </w:rPr>
                          </w:pPr>
                          <w:r>
                            <w:rPr>
                              <w:rFonts w:ascii="Calibri" w:eastAsia="Calibri" w:hAnsi="Calibri"/>
                            </w:rPr>
                            <w:t>Workpiece Localization</w:t>
                          </w:r>
                        </w:p>
                      </w:txbxContent>
                    </v:textbox>
                  </v:shape>
                  <v:shape id="Flowchart: Process 172" o:spid="_x0000_s1119" type="#_x0000_t109" style="position:absolute;left:6415;top:30920;width:21730;height:3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" fillcolor="#5b9bd5 [3204]" strokecolor="#1f4d78 [1604]" strokeweight="1pt">
                    <v:textbox>
                      <w:txbxContent>
                        <w:p w:rsidR="0000629F" w:rsidRDefault="0000629F" w:rsidP="00266874">
                          <w:pPr>
                            <w:spacing w:line="257" w:lineRule="auto"/>
                            <w:contextualSpacing/>
                            <w:rPr>
                              <w:rFonts w:eastAsia="Calibri"/>
                            </w:rPr>
                          </w:pPr>
                          <w:r>
                            <w:rPr>
                              <w:rFonts w:eastAsia="Calibri"/>
                            </w:rPr>
                            <w:t xml:space="preserve">Voxel </w:t>
                          </w:r>
                        </w:p>
                        <w:p w:rsidR="0000629F" w:rsidRDefault="0000629F" w:rsidP="00266874">
                          <w:pPr>
                            <w:spacing w:line="257" w:lineRule="auto"/>
                            <w:contextualSpacing/>
                            <w:rPr>
                              <w:rFonts w:eastAsia="Calibri"/>
                            </w:rPr>
                          </w:pPr>
                          <w:r>
                            <w:rPr>
                              <w:rFonts w:eastAsia="Calibri"/>
                            </w:rPr>
                            <w:t>Filtering</w:t>
                          </w:r>
                        </w:p>
                        <w:p w:rsidR="0000629F" w:rsidRDefault="0000629F" w:rsidP="00266874">
                          <w:pPr>
                            <w:spacing w:line="256" w:lineRule="auto"/>
                            <w:jc w:val="center"/>
                            <w:rPr>
                              <w:rFonts w:eastAsia="Calibri"/>
                            </w:rPr>
                          </w:pPr>
                          <w:r>
                            <w:rPr>
                              <w:rFonts w:eastAsia="Calibri"/>
                            </w:rPr>
                            <w:t> </w:t>
                          </w:r>
                        </w:p>
                      </w:txbxContent>
                    </v:textbox>
                  </v:shape>
                  <v:shape id="Flowchart: Process 173" o:spid="_x0000_s1120" type="#_x0000_t109" style="position:absolute;left:6401;top:35015;width:21685;height:3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" fillcolor="#5b9bd5 [3204]" strokecolor="#1f4d78 [1604]" strokeweight="1pt">
                    <v:textbox>
                      <w:txbxContent>
                        <w:p w:rsidR="0000629F" w:rsidRDefault="0000629F" w:rsidP="00266874">
                          <w:pPr>
                            <w:spacing w:line="254" w:lineRule="auto"/>
                            <w:contextualSpacing/>
                            <w:rPr>
                              <w:rFonts w:eastAsia="Calibri"/>
                            </w:rPr>
                          </w:pPr>
                          <w:r>
                            <w:rPr>
                              <w:rFonts w:eastAsia="Calibri"/>
                            </w:rPr>
                            <w:t xml:space="preserve">RANSAC </w:t>
                          </w:r>
                        </w:p>
                        <w:p w:rsidR="0000629F" w:rsidRDefault="0000629F" w:rsidP="00266874">
                          <w:pPr>
                            <w:spacing w:line="254" w:lineRule="auto"/>
                            <w:contextualSpacing/>
                            <w:rPr>
                              <w:rFonts w:eastAsia="Calibri"/>
                            </w:rPr>
                          </w:pPr>
                          <w:r>
                            <w:rPr>
                              <w:rFonts w:eastAsia="Calibri"/>
                            </w:rPr>
                            <w:t>Segmentation</w:t>
                          </w:r>
                        </w:p>
                        <w:p w:rsidR="0000629F" w:rsidRDefault="0000629F" w:rsidP="00266874">
                          <w:pPr>
                            <w:spacing w:line="254" w:lineRule="auto"/>
                            <w:jc w:val="center"/>
                            <w:rPr>
                              <w:rFonts w:eastAsia="Calibri"/>
                            </w:rPr>
                          </w:pPr>
                          <w:r>
                            <w:rPr>
                              <w:rFonts w:eastAsia="Calibri"/>
                            </w:rPr>
                            <w:t> </w:t>
                          </w:r>
                        </w:p>
                      </w:txbxContent>
                    </v:textbox>
                  </v:shape>
                  <v:shape id="Flowchart: Process 174" o:spid="_x0000_s1121" type="#_x0000_t109" style="position:absolute;left:6381;top:39234;width:21745;height:4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" fillcolor="#5b9bd5 [3204]" strokecolor="#1f4d78 [1604]" strokeweight="1pt">
                    <v:textbox>
                      <w:txbxContent>
                        <w:p w:rsidR="0000629F" w:rsidRDefault="0000629F" w:rsidP="00266874">
                          <w:pPr>
                            <w:spacing w:line="252" w:lineRule="auto"/>
                            <w:contextualSpacing/>
                            <w:rPr>
                              <w:rFonts w:eastAsia="Calibri"/>
                            </w:rPr>
                          </w:pPr>
                          <w:r>
                            <w:rPr>
                              <w:rFonts w:eastAsia="Calibri"/>
                            </w:rPr>
                            <w:t xml:space="preserve">ICP </w:t>
                          </w:r>
                        </w:p>
                        <w:p w:rsidR="0000629F" w:rsidRDefault="0000629F" w:rsidP="00266874">
                          <w:pPr>
                            <w:spacing w:line="252" w:lineRule="auto"/>
                            <w:contextualSpacing/>
                            <w:rPr>
                              <w:rFonts w:eastAsia="Calibri"/>
                            </w:rPr>
                          </w:pPr>
                          <w:r>
                            <w:rPr>
                              <w:rFonts w:eastAsia="Calibri"/>
                            </w:rPr>
                            <w:t>Registration</w:t>
                          </w:r>
                        </w:p>
                        <w:p w:rsidR="0000629F" w:rsidRDefault="0000629F" w:rsidP="00266874">
                          <w:pPr>
                            <w:spacing w:line="252" w:lineRule="auto"/>
                            <w:jc w:val="center"/>
                            <w:rPr>
                              <w:rFonts w:eastAsia="Calibri"/>
                            </w:rPr>
                          </w:pPr>
                          <w:r>
                            <w:rPr>
                              <w:rFonts w:eastAsia="Calibri"/>
                            </w:rPr>
                            <w:t> </w:t>
                          </w:r>
                        </w:p>
                      </w:txbxContent>
                    </v:textbox>
                  </v:shape>
                  <v:shape id="Graphic 175" o:spid="_x0000_s1122" type="#_x0000_t75" alt="Layers Design outline" style="position:absolute;left:20828;top:34819;width:4870;height:4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">
                    <v:imagedata r:id="rId37" o:title="Layers Design outline"/>
                  </v:shape>
                  <v:shape id="Graphic 59" o:spid="_x0000_s1123" type="#_x0000_t75" alt="Transfer outline" style="position:absolute;left:19429;top:39256;width:2762;height:2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">
                    <v:imagedata r:id="rId38" o:title="Transfer outline"/>
                  </v:shape>
                  <v:group id="Group 178" o:spid="_x0000_s1124" style="position:absolute;left:13982;top:38269;width:14042;height:5876" coordorigin="46849,36396" coordsize="16412,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Graphic 179" o:spid="_x0000_s1125" type="#_x0000_t75" alt="Cloud with solid fill" style="position:absolute;left:56096;top:36532;width:7165;height:7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">
                      <v:imagedata r:id="rId36" o:title="Cloud with solid fill"/>
                    </v:shape>
                    <v:shape id="Graphic 180" o:spid="_x0000_s1126" type="#_x0000_t75" alt="Cloud outline" style="position:absolute;left:46849;top:36396;width:7101;height:7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">
                      <v:imagedata r:id="rId32" o:title="Cloud outline"/>
                    </v:shape>
                  </v:group>
                  <v:shape id="Graphic 181" o:spid="_x0000_s1127" type="#_x0000_t75" alt="Cube outline" style="position:absolute;left:16052;top:34955;width:4396;height:4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">
                    <v:imagedata r:id="rId31" o:title="Cube outline"/>
                  </v:shape>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 o:spid="_x0000_s1128" type="#_x0000_t67" style="position:absolute;left:14119;top:10758;width:295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" adj="11920" fillcolor="#5b9bd5 [3204]" strokecolor="#1f4d78 [1604]" strokeweight="1pt"/>
                <v:shape id="Arrow: Down 83" o:spid="_x0000_s1129" type="#_x0000_t67" style="position:absolute;left:14042;top:24911;width:2953;height:3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" adj="11671" fillcolor="#5b9bd5 [3204]" strokecolor="#1f4d78 [1604]" strokeweight="1pt"/>
                <v:shape id="Arrow: Down 89" o:spid="_x0000_s1130" type="#_x0000_t67" style="position:absolute;left:13932;top:41795;width:2953;height:27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" adj="10800" fillcolor="#5b9bd5 [3204]" strokecolor="#1f4d78 [1604]" strokeweight="1pt">
                  <v:textbox>
                    <w:txbxContent>
                      <w:p w:rsidR="0000629F" w:rsidRDefault="0000629F" w:rsidP="00732F28">
                        <w:pPr>
                          <w:jc w:val="center"/>
                        </w:pPr>
                      </w:p>
                    </w:txbxContent>
                  </v:textbox>
                </v:shape>
                <v:shape id="Text Box 17" o:spid="_x0000_s1131" type="#_x0000_t202" style="position:absolute;left:1030;top:55840;width:3063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" fillcolor="white [3201]" stroked="f" strokeweight=".5pt">
                  <v:textbox>
                    <w:txbxContent>
                      <w:p w:rsidR="0000629F" w:rsidRPr="008D7E14" w:rsidRDefault="0000629F" w:rsidP="008D7E14">
                        <w:pPr>
                          <w:spacing w:line="254" w:lineRule="auto"/>
                          <w:rPr>
                            <w:rFonts w:ascii="Calibri" w:eastAsia="Calibri" w:hAnsi="Calibri"/>
                          </w:rPr>
                        </w:pPr>
                        <w:r w:rsidRPr="008D7E14">
                          <w:rPr>
                            <w:rFonts w:ascii="Calibri" w:eastAsia="Calibri" w:hAnsi="Calibri"/>
                          </w:rPr>
                          <w:t xml:space="preserve">Figure </w:t>
                        </w:r>
                        <w:r w:rsidRPr="008D7E14">
                          <w:rPr>
                            <w:rFonts w:ascii="Calibri" w:eastAsia="Calibri" w:hAnsi="Calibri"/>
                          </w:rPr>
                          <w:fldChar w:fldCharType="begin"/>
                        </w:r>
                        <w:r w:rsidRPr="008D7E14">
                          <w:rPr>
                            <w:rFonts w:ascii="Calibri" w:eastAsia="Calibri" w:hAnsi="Calibri"/>
                          </w:rPr>
                          <w:instrText>SEQ Figure \* ARABIC</w:instrText>
                        </w:r>
                        <w:r w:rsidRPr="008D7E14">
                          <w:rPr>
                            <w:rFonts w:ascii="Calibri" w:eastAsia="Calibri" w:hAnsi="Calibri"/>
                          </w:rPr>
                          <w:fldChar w:fldCharType="separate"/>
                        </w:r>
                        <w:r w:rsidRPr="008D7E14">
                          <w:rPr>
                            <w:rFonts w:ascii="Calibri" w:eastAsia="Calibri" w:hAnsi="Calibri"/>
                          </w:rPr>
                          <w:t>2</w:t>
                        </w:r>
                        <w:r w:rsidRPr="008D7E14">
                          <w:rPr>
                            <w:rFonts w:ascii="Calibri" w:eastAsia="Calibri" w:hAnsi="Calibri"/>
                          </w:rPr>
                          <w:fldChar w:fldCharType="end"/>
                        </w:r>
                        <w:r>
                          <w:rPr>
                            <w:rFonts w:ascii="Calibri" w:eastAsia="Calibri" w:hAnsi="Calibri"/>
                          </w:rPr>
                          <w:t xml:space="preserve"> -</w:t>
                        </w:r>
                        <w:r w:rsidRPr="008D7E14">
                          <w:rPr>
                            <w:rFonts w:ascii="Calibri" w:eastAsia="Calibri" w:hAnsi="Calibri"/>
                          </w:rPr>
                          <w:t xml:space="preserve"> Method for Automated Weld Path Generation </w:t>
                        </w:r>
                      </w:p>
                      <w:p w:rsidR="0000629F" w:rsidRDefault="0000629F"/>
                    </w:txbxContent>
                  </v:textbox>
                </v:shape>
                <w10:wrap type="topAndBottom" anchorx="page"/>
              </v:group>
            </w:pict>
          </mc:Fallback>
        </mc:AlternateContent>
      </w:r>
    </w:p>
    <w:p w:rsidR="00FC6874" w:rsidRDefault="00FC6874" w:rsidP="00FC6874">
      <w:pPr>
        <w:pStyle w:val="BodyTextIndent"/>
        <w:ind w:left="360" w:firstLine="0"/>
        <w:rPr>
          <w:rFonts w:ascii="Arial" w:hAnsi="Arial" w:cs="Arial"/>
          <w:b/>
          <w:kern w:val="0"/>
        </w:rPr>
      </w:pPr>
    </w:p>
    <w:p w:rsidR="00573E6D" w:rsidRDefault="00573E6D" w:rsidP="00FC6874">
      <w:pPr>
        <w:pStyle w:val="BodyTextIndent"/>
        <w:ind w:left="360" w:firstLine="0"/>
        <w:rPr>
          <w:rFonts w:ascii="Arial" w:hAnsi="Arial" w:cs="Arial"/>
          <w:b/>
          <w:kern w:val="0"/>
        </w:rPr>
      </w:pPr>
    </w:p>
    <w:p w:rsidR="00F42747" w:rsidRDefault="00F42747" w:rsidP="00FC6874">
      <w:pPr>
        <w:pStyle w:val="BodyTextIndent"/>
        <w:ind w:left="360" w:firstLine="0"/>
        <w:rPr>
          <w:rFonts w:ascii="Arial" w:hAnsi="Arial" w:cs="Arial"/>
          <w:b/>
          <w:kern w:val="0"/>
        </w:rPr>
      </w:pPr>
    </w:p>
    <w:p w:rsidR="00F42747" w:rsidRDefault="00F42747" w:rsidP="00E20F57">
      <w:pPr>
        <w:pStyle w:val="BodyTextIndent"/>
        <w:ind w:firstLine="0"/>
        <w:rPr>
          <w:rFonts w:ascii="Arial" w:hAnsi="Arial" w:cs="Arial"/>
          <w:b/>
          <w:kern w:val="0"/>
        </w:rPr>
      </w:pPr>
    </w:p>
    <w:p w:rsidR="00E20F57" w:rsidRDefault="00E20F57" w:rsidP="00E20F57">
      <w:pPr>
        <w:pStyle w:val="BodyTextIndent"/>
        <w:ind w:firstLine="0"/>
        <w:rPr>
          <w:rFonts w:ascii="Arial" w:hAnsi="Arial" w:cs="Arial"/>
          <w:b/>
          <w:kern w:val="0"/>
        </w:rPr>
      </w:pPr>
    </w:p>
    <w:p w:rsidR="00215ACB" w:rsidRDefault="00AD5799" w:rsidP="00215ACB">
      <w:pPr>
        <w:pStyle w:val="BodyTextIndent"/>
        <w:numPr>
          <w:ilvl w:val="0"/>
          <w:numId w:val="3"/>
        </w:numPr>
        <w:ind w:left="360"/>
        <w:rPr>
          <w:rFonts w:ascii="Arial" w:hAnsi="Arial" w:cs="Arial"/>
          <w:b/>
          <w:kern w:val="0"/>
        </w:rPr>
      </w:pPr>
      <w:r>
        <w:rPr>
          <w:rFonts w:ascii="Arial" w:hAnsi="Arial" w:cs="Arial"/>
          <w:b/>
          <w:kern w:val="0"/>
        </w:rPr>
        <w:t>WORKPIECE LOCALIZATION</w:t>
      </w:r>
      <w:r w:rsidR="00FC6874">
        <w:rPr>
          <w:rFonts w:ascii="Arial" w:hAnsi="Arial" w:cs="Arial"/>
          <w:b/>
          <w:kern w:val="0"/>
        </w:rPr>
        <w:t xml:space="preserve"> ALGORITHMS</w:t>
      </w:r>
    </w:p>
    <w:p w:rsidR="00215ACB" w:rsidRDefault="00215ACB" w:rsidP="00215ACB">
      <w:pPr>
        <w:pStyle w:val="BodyTextIndent"/>
        <w:ind w:left="360" w:firstLine="0"/>
        <w:rPr>
          <w:rFonts w:ascii="Arial" w:hAnsi="Arial" w:cs="Arial"/>
          <w:b/>
          <w:kern w:val="0"/>
        </w:rPr>
      </w:pPr>
    </w:p>
    <w:p w:rsidR="00215ACB" w:rsidRPr="00D2417D" w:rsidRDefault="00215ACB" w:rsidP="00D2417D">
      <w:pPr>
        <w:pStyle w:val="BodyTextIndent"/>
        <w:numPr>
          <w:ilvl w:val="1"/>
          <w:numId w:val="3"/>
        </w:numPr>
        <w:rPr>
          <w:rFonts w:ascii="Arial" w:hAnsi="Arial" w:cs="Arial"/>
          <w:b/>
          <w:bCs/>
          <w:kern w:val="0"/>
        </w:rPr>
      </w:pPr>
      <w:r w:rsidRPr="00215ACB">
        <w:rPr>
          <w:b/>
          <w:bCs/>
        </w:rPr>
        <w:t>Filtering w/ Bounding Box and Voxel</w:t>
      </w:r>
    </w:p>
    <w:p w:rsidR="00397F39" w:rsidRDefault="00E20F57" w:rsidP="00723AA4">
      <w:pPr>
        <w:pStyle w:val="BodyTextIndent"/>
        <w:ind w:firstLine="0"/>
        <w:rPr>
          <w:bCs/>
        </w:rPr>
      </w:pPr>
      <w:r>
        <w:rPr>
          <w:bCs/>
        </w:rPr>
        <w:t>A</w:t>
      </w:r>
      <w:r w:rsidR="00723AA4">
        <w:rPr>
          <w:bCs/>
        </w:rPr>
        <w:t xml:space="preserve"> bounding box filter removes points </w:t>
      </w:r>
      <w:r w:rsidR="00552BC4">
        <w:rPr>
          <w:bCs/>
        </w:rPr>
        <w:t>outside of</w:t>
      </w:r>
      <w:r>
        <w:rPr>
          <w:bCs/>
        </w:rPr>
        <w:t xml:space="preserve"> </w:t>
      </w:r>
      <w:r w:rsidR="00723AA4">
        <w:rPr>
          <w:bCs/>
        </w:rPr>
        <w:t>prescribed limits</w:t>
      </w:r>
      <w:r>
        <w:rPr>
          <w:bCs/>
        </w:rPr>
        <w:t xml:space="preserve"> which is used to eliminate data outside of </w:t>
      </w:r>
      <w:r w:rsidR="00CF668B">
        <w:rPr>
          <w:bCs/>
        </w:rPr>
        <w:t>the expected location of the workpiece.</w:t>
      </w:r>
      <w:r w:rsidR="00552BC4">
        <w:rPr>
          <w:bCs/>
        </w:rPr>
        <w:t xml:space="preserve"> This</w:t>
      </w:r>
      <w:r w:rsidR="00B82D30">
        <w:rPr>
          <w:bCs/>
        </w:rPr>
        <w:t xml:space="preserve"> reduces the computational requirements of the algorithms used in the </w:t>
      </w:r>
      <w:r w:rsidR="00D03856">
        <w:rPr>
          <w:bCs/>
        </w:rPr>
        <w:t xml:space="preserve">following </w:t>
      </w:r>
      <w:r w:rsidR="00B82D30">
        <w:rPr>
          <w:bCs/>
        </w:rPr>
        <w:t>workpiece localization process</w:t>
      </w:r>
      <w:r w:rsidR="00552BC4">
        <w:rPr>
          <w:bCs/>
        </w:rPr>
        <w:t xml:space="preserve"> by reducing the number of elements in the </w:t>
      </w:r>
      <w:proofErr w:type="spellStart"/>
      <w:r w:rsidR="00552BC4">
        <w:rPr>
          <w:bCs/>
        </w:rPr>
        <w:t>pointclouds</w:t>
      </w:r>
      <w:proofErr w:type="spellEnd"/>
      <w:r w:rsidR="00552BC4">
        <w:rPr>
          <w:bCs/>
        </w:rPr>
        <w:t>.</w:t>
      </w:r>
    </w:p>
    <w:p w:rsidR="009153FF" w:rsidRPr="00E07BB4" w:rsidRDefault="00E07BB4" w:rsidP="00723AA4">
      <w:pPr>
        <w:pStyle w:val="BodyTextIndent"/>
        <w:ind w:firstLine="0"/>
        <w:rPr>
          <w:b/>
          <w:bCs/>
        </w:rPr>
      </w:pPr>
      <w:r w:rsidRPr="00E07BB4">
        <w:rPr>
          <w:b/>
          <w:bCs/>
        </w:rPr>
        <w:t>Add math</w:t>
      </w:r>
    </w:p>
    <w:p w:rsidR="007B2841" w:rsidRDefault="00E20F57" w:rsidP="007B2841">
      <w:pPr>
        <w:pStyle w:val="BodyTextIndent"/>
        <w:ind w:firstLine="0"/>
        <w:rPr>
          <w:bCs/>
        </w:rPr>
      </w:pPr>
      <w:r>
        <w:rPr>
          <w:bCs/>
        </w:rPr>
        <w:t>The</w:t>
      </w:r>
      <w:r w:rsidR="007B2841">
        <w:rPr>
          <w:bCs/>
        </w:rPr>
        <w:t xml:space="preserve"> </w:t>
      </w:r>
      <w:r>
        <w:rPr>
          <w:bCs/>
        </w:rPr>
        <w:t xml:space="preserve">space </w:t>
      </w:r>
      <w:r w:rsidR="007B2841">
        <w:rPr>
          <w:bCs/>
        </w:rPr>
        <w:t xml:space="preserve">inside the bounding box </w:t>
      </w:r>
      <w:r>
        <w:rPr>
          <w:bCs/>
        </w:rPr>
        <w:t xml:space="preserve">is divided into a </w:t>
      </w:r>
      <w:r w:rsidR="007B2841">
        <w:rPr>
          <w:bCs/>
        </w:rPr>
        <w:t xml:space="preserve">uniform </w:t>
      </w:r>
      <w:r>
        <w:rPr>
          <w:bCs/>
        </w:rPr>
        <w:t>three-dimensional grid of cells referred to as voxels</w:t>
      </w:r>
      <w:r w:rsidR="009153FF">
        <w:rPr>
          <w:bCs/>
        </w:rPr>
        <w:t>. T</w:t>
      </w:r>
      <w:r w:rsidR="00CF668B">
        <w:rPr>
          <w:bCs/>
        </w:rPr>
        <w:t xml:space="preserve">he </w:t>
      </w:r>
      <w:r w:rsidR="009153FF">
        <w:rPr>
          <w:bCs/>
        </w:rPr>
        <w:t xml:space="preserve">input </w:t>
      </w:r>
      <w:r w:rsidR="00CF668B">
        <w:rPr>
          <w:bCs/>
        </w:rPr>
        <w:t>cloud points are sorted into the grid b</w:t>
      </w:r>
      <w:r w:rsidR="009153FF">
        <w:rPr>
          <w:bCs/>
        </w:rPr>
        <w:t xml:space="preserve">y location, and then the centroid of the points in each </w:t>
      </w:r>
      <w:r w:rsidR="00D03856">
        <w:rPr>
          <w:bCs/>
        </w:rPr>
        <w:t>voxel</w:t>
      </w:r>
      <w:r w:rsidR="009153FF">
        <w:rPr>
          <w:bCs/>
        </w:rPr>
        <w:t xml:space="preserve"> is added to the filtered point cloud [15]. This reduces redundant data points and allows for the resolution to be </w:t>
      </w:r>
      <w:r w:rsidR="00D03856">
        <w:rPr>
          <w:bCs/>
        </w:rPr>
        <w:t>set</w:t>
      </w:r>
      <w:r w:rsidR="009153FF">
        <w:rPr>
          <w:bCs/>
        </w:rPr>
        <w:t xml:space="preserve"> using the voxel grid size</w:t>
      </w:r>
      <w:r w:rsidR="00D03856">
        <w:rPr>
          <w:bCs/>
        </w:rPr>
        <w:t xml:space="preserve"> as a</w:t>
      </w:r>
      <w:r w:rsidR="009153FF">
        <w:rPr>
          <w:bCs/>
        </w:rPr>
        <w:t xml:space="preserve"> parameter. </w:t>
      </w:r>
    </w:p>
    <w:p w:rsidR="00215ACB" w:rsidRPr="007B2841" w:rsidRDefault="00215ACB" w:rsidP="007B2841">
      <w:pPr>
        <w:pStyle w:val="BodyTextIndent"/>
        <w:ind w:firstLine="0"/>
        <w:rPr>
          <w:bCs/>
        </w:rPr>
      </w:pPr>
      <w:r>
        <w:rPr>
          <w:noProof/>
        </w:rPr>
        <mc:AlternateContent>
          <mc:Choice Requires="wpc">
            <w:drawing>
              <wp:anchor distT="0" distB="0" distL="114300" distR="114300" simplePos="0" relativeHeight="251664384" behindDoc="0" locked="0" layoutInCell="1" allowOverlap="1" wp14:anchorId="0CD8B3F1" wp14:editId="2A05C765">
                <wp:simplePos x="0" y="0"/>
                <wp:positionH relativeFrom="margin">
                  <wp:posOffset>3828152</wp:posOffset>
                </wp:positionH>
                <wp:positionV relativeFrom="paragraph">
                  <wp:posOffset>154001</wp:posOffset>
                </wp:positionV>
                <wp:extent cx="3417570" cy="6324600"/>
                <wp:effectExtent l="0" t="0" r="0" b="0"/>
                <wp:wrapTopAndBottom/>
                <wp:docPr id="108" name="Canvas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 name="Picture 4" descr="A picture containing text, accessory, colorful&#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511984" y="2066926"/>
                            <a:ext cx="2253685" cy="1621376"/>
                          </a:xfrm>
                          <a:prstGeom prst="rect">
                            <a:avLst/>
                          </a:prstGeom>
                        </pic:spPr>
                      </pic:pic>
                      <pic:pic xmlns:pic="http://schemas.openxmlformats.org/drawingml/2006/picture">
                        <pic:nvPicPr>
                          <pic:cNvPr id="6" name="Picture 6" descr="Engineering drawing&#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511984" y="4061791"/>
                            <a:ext cx="2261709" cy="1627148"/>
                          </a:xfrm>
                          <a:prstGeom prst="rect">
                            <a:avLst/>
                          </a:prstGeom>
                        </pic:spPr>
                      </pic:pic>
                      <wps:wsp>
                        <wps:cNvPr id="9" name="Text Box 9"/>
                        <wps:cNvSpPr txBox="1"/>
                        <wps:spPr>
                          <a:xfrm>
                            <a:off x="892298" y="3746212"/>
                            <a:ext cx="1601521" cy="315579"/>
                          </a:xfrm>
                          <a:prstGeom prst="rect">
                            <a:avLst/>
                          </a:prstGeom>
                          <a:solidFill>
                            <a:schemeClr val="lt1"/>
                          </a:solidFill>
                          <a:ln w="6350">
                            <a:solidFill>
                              <a:schemeClr val="bg1"/>
                            </a:solidFill>
                          </a:ln>
                        </wps:spPr>
                        <wps:txbx>
                          <w:txbxContent>
                            <w:p w:rsidR="0000629F" w:rsidRDefault="0000629F" w:rsidP="00215ACB">
                              <w:r>
                                <w:t>Fig 3b - After Voxel Filter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67"/>
                        <wps:cNvSpPr txBox="1"/>
                        <wps:spPr>
                          <a:xfrm>
                            <a:off x="880472" y="5718506"/>
                            <a:ext cx="1791802" cy="314960"/>
                          </a:xfrm>
                          <a:prstGeom prst="rect">
                            <a:avLst/>
                          </a:prstGeom>
                          <a:solidFill>
                            <a:schemeClr val="lt1"/>
                          </a:solidFill>
                          <a:ln w="6350">
                            <a:solidFill>
                              <a:schemeClr val="bg1"/>
                            </a:solidFill>
                          </a:ln>
                        </wps:spPr>
                        <wps:txbx>
                          <w:txbxContent>
                            <w:p w:rsidR="0000629F" w:rsidRDefault="0000629F" w:rsidP="00215ACB">
                              <w:pPr>
                                <w:spacing w:line="256" w:lineRule="auto"/>
                                <w:rPr>
                                  <w:rFonts w:ascii="Calibri" w:eastAsia="Calibri" w:hAnsi="Calibri"/>
                                </w:rPr>
                              </w:pPr>
                              <w:r>
                                <w:rPr>
                                  <w:rFonts w:ascii="Calibri" w:eastAsia="Calibri" w:hAnsi="Calibri"/>
                                </w:rPr>
                                <w:t>Fig 3c - After Bounding Box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 name="Text Box 67"/>
                        <wps:cNvSpPr txBox="1"/>
                        <wps:spPr>
                          <a:xfrm>
                            <a:off x="892298" y="1784407"/>
                            <a:ext cx="1601470" cy="314960"/>
                          </a:xfrm>
                          <a:prstGeom prst="rect">
                            <a:avLst/>
                          </a:prstGeom>
                          <a:solidFill>
                            <a:schemeClr val="lt1"/>
                          </a:solidFill>
                          <a:ln w="6350">
                            <a:solidFill>
                              <a:schemeClr val="bg1"/>
                            </a:solidFill>
                          </a:ln>
                        </wps:spPr>
                        <wps:txbx>
                          <w:txbxContent>
                            <w:p w:rsidR="0000629F" w:rsidRDefault="0000629F" w:rsidP="00215ACB">
                              <w:pPr>
                                <w:spacing w:line="256" w:lineRule="auto"/>
                                <w:rPr>
                                  <w:rFonts w:ascii="Calibri" w:eastAsia="Calibri" w:hAnsi="Calibri"/>
                                </w:rPr>
                              </w:pPr>
                              <w:r>
                                <w:rPr>
                                  <w:rFonts w:ascii="Calibri" w:eastAsia="Calibri" w:hAnsi="Calibri"/>
                                </w:rPr>
                                <w:t>Fig 3a - Before Filtering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 name="Text Box 67"/>
                        <wps:cNvSpPr txBox="1"/>
                        <wps:spPr>
                          <a:xfrm>
                            <a:off x="1216148" y="5979501"/>
                            <a:ext cx="1601470" cy="314325"/>
                          </a:xfrm>
                          <a:prstGeom prst="rect">
                            <a:avLst/>
                          </a:prstGeom>
                          <a:solidFill>
                            <a:schemeClr val="lt1"/>
                          </a:solidFill>
                          <a:ln w="6350">
                            <a:solidFill>
                              <a:schemeClr val="bg1"/>
                            </a:solidFill>
                          </a:ln>
                        </wps:spPr>
                        <wps:txbx>
                          <w:txbxContent>
                            <w:p w:rsidR="0000629F" w:rsidRDefault="0000629F" w:rsidP="00215ACB">
                              <w:pPr>
                                <w:spacing w:line="254" w:lineRule="auto"/>
                                <w:rPr>
                                  <w:rFonts w:ascii="Calibri" w:eastAsia="Calibri" w:hAnsi="Calibri"/>
                                </w:rPr>
                              </w:pPr>
                              <w:r>
                                <w:rPr>
                                  <w:rFonts w:ascii="Calibri" w:eastAsia="Calibri" w:hAnsi="Calibri"/>
                                </w:rPr>
                                <w:t>Fig 3 - Filtering</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 name="Picture 47" descr="A picture containing text&#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589404" y="55376"/>
                            <a:ext cx="2142490" cy="1673863"/>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0CD8B3F1" id="Canvas 108" o:spid="_x0000_s1132" editas="canvas" style="position:absolute;left:0;text-align:left;margin-left:301.45pt;margin-top:12.15pt;width:269.1pt;height:498pt;z-index:251664384;mso-position-horizontal-relative:margin;mso-position-vertical-relative:text;mso-width-relative:margin;mso-height-relative:margin" coordsize="34175,63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">
                <v:shape id="_x0000_s1133" type="#_x0000_t75" style="position:absolute;width:34175;height:63246;visibility:visible;mso-wrap-style:square" filled="t">
                  <v:fill o:detectmouseclick="t"/>
                  <v:path o:connecttype="none"/>
                </v:shape>
                <v:shape id="Picture 4" o:spid="_x0000_s1134" type="#_x0000_t75" alt="A picture containing text, accessory, colorful&#10;&#10;Description automatically generated" style="position:absolute;left:5119;top:20669;width:22537;height:16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">
                  <v:imagedata r:id="rId42" o:title="A picture containing text, accessory, colorful&#10;&#10;Description automatically generated"/>
                </v:shape>
                <v:shape id="Picture 6" o:spid="_x0000_s1135" type="#_x0000_t75" alt="Engineering drawing&#10;&#10;Description automatically generated" style="position:absolute;left:5119;top:40617;width:22617;height:16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">
                  <v:imagedata r:id="rId43" o:title="Engineering drawing&#10;&#10;Description automatically generated"/>
                </v:shape>
                <v:shape id="Text Box 9" o:spid="_x0000_s1136" type="#_x0000_t202" style="position:absolute;left:8922;top:37462;width:16016;height:3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" fillcolor="white [3201]" strokecolor="white [3212]" strokeweight=".5pt">
                  <v:textbox>
                    <w:txbxContent>
                      <w:p w:rsidR="0000629F" w:rsidRDefault="0000629F" w:rsidP="00215ACB">
                        <w:r>
                          <w:t>Fig 3b - After Voxel Filter</w:t>
                        </w:r>
                      </w:p>
                    </w:txbxContent>
                  </v:textbox>
                </v:shape>
                <v:shape id="Text Box 67" o:spid="_x0000_s1137" type="#_x0000_t202" style="position:absolute;left:8804;top:57185;width:17918;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" fillcolor="white [3201]" strokecolor="white [3212]" strokeweight=".5pt">
                  <v:textbox>
                    <w:txbxContent>
                      <w:p w:rsidR="0000629F" w:rsidRDefault="0000629F" w:rsidP="00215ACB">
                        <w:pPr>
                          <w:spacing w:line="256" w:lineRule="auto"/>
                          <w:rPr>
                            <w:rFonts w:ascii="Calibri" w:eastAsia="Calibri" w:hAnsi="Calibri"/>
                          </w:rPr>
                        </w:pPr>
                        <w:r>
                          <w:rPr>
                            <w:rFonts w:ascii="Calibri" w:eastAsia="Calibri" w:hAnsi="Calibri"/>
                          </w:rPr>
                          <w:t>Fig 3c - After Bounding Box</w:t>
                        </w:r>
                      </w:p>
                    </w:txbxContent>
                  </v:textbox>
                </v:shape>
                <v:shape id="Text Box 67" o:spid="_x0000_s1138" type="#_x0000_t202" style="position:absolute;left:8922;top:17844;width:16015;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" fillcolor="white [3201]" strokecolor="white [3212]" strokeweight=".5pt">
                  <v:textbox>
                    <w:txbxContent>
                      <w:p w:rsidR="0000629F" w:rsidRDefault="0000629F" w:rsidP="00215ACB">
                        <w:pPr>
                          <w:spacing w:line="256" w:lineRule="auto"/>
                          <w:rPr>
                            <w:rFonts w:ascii="Calibri" w:eastAsia="Calibri" w:hAnsi="Calibri"/>
                          </w:rPr>
                        </w:pPr>
                        <w:r>
                          <w:rPr>
                            <w:rFonts w:ascii="Calibri" w:eastAsia="Calibri" w:hAnsi="Calibri"/>
                          </w:rPr>
                          <w:t>Fig 3a - Before Filtering</w:t>
                        </w:r>
                      </w:p>
                    </w:txbxContent>
                  </v:textbox>
                </v:shape>
                <v:shape id="Text Box 67" o:spid="_x0000_s1139" type="#_x0000_t202" style="position:absolute;left:12161;top:59795;width:1601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" fillcolor="white [3201]" strokecolor="white [3212]" strokeweight=".5pt">
                  <v:textbox>
                    <w:txbxContent>
                      <w:p w:rsidR="0000629F" w:rsidRDefault="0000629F" w:rsidP="00215ACB">
                        <w:pPr>
                          <w:spacing w:line="254" w:lineRule="auto"/>
                          <w:rPr>
                            <w:rFonts w:ascii="Calibri" w:eastAsia="Calibri" w:hAnsi="Calibri"/>
                          </w:rPr>
                        </w:pPr>
                        <w:r>
                          <w:rPr>
                            <w:rFonts w:ascii="Calibri" w:eastAsia="Calibri" w:hAnsi="Calibri"/>
                          </w:rPr>
                          <w:t>Fig 3 - Filtering</w:t>
                        </w:r>
                      </w:p>
                    </w:txbxContent>
                  </v:textbox>
                </v:shape>
                <v:shape id="Picture 47" o:spid="_x0000_s1140" type="#_x0000_t75" alt="A picture containing text&#10;&#10;Description automatically generated" style="position:absolute;left:5894;top:553;width:21424;height:16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">
                  <v:imagedata r:id="rId44" o:title="A picture containing text&#10;&#10;Description automatically generated"/>
                </v:shape>
                <w10:wrap type="topAndBottom" anchorx="margin"/>
              </v:group>
            </w:pict>
          </mc:Fallback>
        </mc:AlternateContent>
      </w:r>
    </w:p>
    <w:p w:rsidR="00D2417D" w:rsidRPr="00D2417D" w:rsidRDefault="00215ACB" w:rsidP="00D2417D">
      <w:pPr>
        <w:pStyle w:val="BodyTextIndent"/>
        <w:numPr>
          <w:ilvl w:val="1"/>
          <w:numId w:val="3"/>
        </w:numPr>
        <w:rPr>
          <w:rFonts w:ascii="Arial" w:hAnsi="Arial" w:cs="Arial"/>
          <w:b/>
          <w:bCs/>
          <w:kern w:val="0"/>
        </w:rPr>
      </w:pPr>
      <w:r>
        <w:rPr>
          <w:b/>
          <w:bCs/>
        </w:rPr>
        <w:t>Segmentation with RANSAC</w:t>
      </w:r>
    </w:p>
    <w:p w:rsidR="007B2841" w:rsidRPr="00635DB4" w:rsidRDefault="00635DB4" w:rsidP="007B2841">
      <w:pPr>
        <w:pStyle w:val="BodyTextIndent"/>
        <w:ind w:firstLine="0"/>
        <w:rPr>
          <w:bCs/>
        </w:rPr>
      </w:pPr>
      <w:r>
        <w:rPr>
          <w:bCs/>
        </w:rPr>
        <w:t>S</w:t>
      </w:r>
      <w:r w:rsidR="007B2841" w:rsidRPr="00635DB4">
        <w:rPr>
          <w:bCs/>
        </w:rPr>
        <w:t xml:space="preserve">ample consensus represents a class of algorithms </w:t>
      </w:r>
      <w:r w:rsidRPr="00635DB4">
        <w:rPr>
          <w:bCs/>
        </w:rPr>
        <w:t xml:space="preserve">which can be used </w:t>
      </w:r>
      <w:r w:rsidR="007B2841" w:rsidRPr="00635DB4">
        <w:rPr>
          <w:bCs/>
        </w:rPr>
        <w:t xml:space="preserve">for </w:t>
      </w:r>
      <w:r w:rsidRPr="00635DB4">
        <w:rPr>
          <w:bCs/>
        </w:rPr>
        <w:t xml:space="preserve">fitting </w:t>
      </w:r>
      <w:proofErr w:type="spellStart"/>
      <w:r>
        <w:rPr>
          <w:bCs/>
        </w:rPr>
        <w:t>point</w:t>
      </w:r>
      <w:r w:rsidRPr="00635DB4">
        <w:rPr>
          <w:bCs/>
        </w:rPr>
        <w:t>cloud</w:t>
      </w:r>
      <w:proofErr w:type="spellEnd"/>
      <w:r w:rsidRPr="00635DB4">
        <w:rPr>
          <w:bCs/>
        </w:rPr>
        <w:t xml:space="preserve"> data to various geometrical models </w:t>
      </w:r>
      <w:r>
        <w:rPr>
          <w:bCs/>
        </w:rPr>
        <w:t>such as lines, planes, and cylinders. The input points are sorted into inliers which fit the model and outliers which do not</w:t>
      </w:r>
      <w:r w:rsidR="001B3811">
        <w:rPr>
          <w:bCs/>
        </w:rPr>
        <w:t xml:space="preserve">. </w:t>
      </w:r>
      <w:r>
        <w:rPr>
          <w:bCs/>
        </w:rPr>
        <w:t>Random sample consensus (RANSAC) involves repeated random sub-sampling</w:t>
      </w:r>
      <w:r w:rsidR="00CC0857">
        <w:rPr>
          <w:bCs/>
        </w:rPr>
        <w:t xml:space="preserve"> </w:t>
      </w:r>
      <w:r w:rsidR="00D2417D">
        <w:rPr>
          <w:bCs/>
        </w:rPr>
        <w:t xml:space="preserve">to detect and segment </w:t>
      </w:r>
      <w:proofErr w:type="spellStart"/>
      <w:r w:rsidR="00D2417D">
        <w:rPr>
          <w:bCs/>
        </w:rPr>
        <w:t>pointcloud</w:t>
      </w:r>
      <w:proofErr w:type="spellEnd"/>
      <w:r w:rsidR="00D2417D">
        <w:rPr>
          <w:bCs/>
        </w:rPr>
        <w:t xml:space="preserve"> shapes </w:t>
      </w:r>
      <w:r w:rsidR="00D2417D">
        <w:t>[10][11]</w:t>
      </w:r>
      <w:r w:rsidR="006A563A">
        <w:t>[19]</w:t>
      </w:r>
      <w:r w:rsidR="00D2417D">
        <w:rPr>
          <w:bCs/>
        </w:rPr>
        <w:t xml:space="preserve">. </w:t>
      </w:r>
      <w:r w:rsidR="001B3811">
        <w:rPr>
          <w:bCs/>
        </w:rPr>
        <w:t>This detection</w:t>
      </w:r>
      <w:r w:rsidR="00D2417D">
        <w:rPr>
          <w:bCs/>
        </w:rPr>
        <w:t xml:space="preserve"> and segmentation</w:t>
      </w:r>
      <w:r w:rsidR="001B3811">
        <w:rPr>
          <w:bCs/>
        </w:rPr>
        <w:t xml:space="preserve"> of geometrical features in the </w:t>
      </w:r>
      <w:proofErr w:type="spellStart"/>
      <w:r w:rsidR="001B3811">
        <w:rPr>
          <w:bCs/>
        </w:rPr>
        <w:t>pointcloud</w:t>
      </w:r>
      <w:proofErr w:type="spellEnd"/>
      <w:r w:rsidR="00D2417D">
        <w:rPr>
          <w:bCs/>
        </w:rPr>
        <w:t xml:space="preserve"> </w:t>
      </w:r>
      <w:r w:rsidR="00CC0857">
        <w:rPr>
          <w:bCs/>
        </w:rPr>
        <w:t>is useful in manufacturing applications such as welding in which the workpiece consists of</w:t>
      </w:r>
      <w:r w:rsidR="001B3811">
        <w:rPr>
          <w:bCs/>
        </w:rPr>
        <w:t xml:space="preserve"> </w:t>
      </w:r>
      <w:r w:rsidR="00CC0857">
        <w:rPr>
          <w:bCs/>
        </w:rPr>
        <w:t>well</w:t>
      </w:r>
      <w:r w:rsidR="001B3811">
        <w:rPr>
          <w:bCs/>
        </w:rPr>
        <w:t>-</w:t>
      </w:r>
      <w:r w:rsidR="00CC0857">
        <w:rPr>
          <w:bCs/>
        </w:rPr>
        <w:t>defined geometrical shape</w:t>
      </w:r>
      <w:r w:rsidR="001B3811">
        <w:rPr>
          <w:bCs/>
        </w:rPr>
        <w:t>s</w:t>
      </w:r>
      <w:r w:rsidR="00CC0857">
        <w:rPr>
          <w:bCs/>
        </w:rPr>
        <w:t xml:space="preserve">.  </w:t>
      </w:r>
    </w:p>
    <w:p w:rsidR="00D2417D" w:rsidRPr="00E07BB4" w:rsidRDefault="00E07BB4" w:rsidP="00215ACB">
      <w:pPr>
        <w:pStyle w:val="BodyTextIndent"/>
        <w:ind w:firstLine="0"/>
        <w:rPr>
          <w:b/>
        </w:rPr>
      </w:pPr>
      <w:r w:rsidRPr="00E07BB4">
        <w:rPr>
          <w:b/>
        </w:rPr>
        <w:t>Add math</w:t>
      </w:r>
    </w:p>
    <w:p w:rsidR="00215ACB" w:rsidRDefault="00215ACB" w:rsidP="00215ACB">
      <w:pPr>
        <w:pStyle w:val="BodyTextIndent"/>
        <w:ind w:firstLine="0"/>
      </w:pPr>
      <w:r>
        <w:t xml:space="preserve">Although variations have been developed, the RANSAC algorithm </w:t>
      </w:r>
      <w:r w:rsidR="00D2417D">
        <w:t>is</w:t>
      </w:r>
      <w:r>
        <w:t xml:space="preserve"> generally </w:t>
      </w:r>
      <w:r w:rsidR="00D2417D">
        <w:t>an</w:t>
      </w:r>
      <w:r>
        <w:t xml:space="preserve"> iterative two-part process. The first part involves a hypothesis in which the first minimal sample set (MSSs) is selected at random from the input dataset (source </w:t>
      </w:r>
      <w:proofErr w:type="spellStart"/>
      <w:r>
        <w:t>pointcloud</w:t>
      </w:r>
      <w:proofErr w:type="spellEnd"/>
      <w:r>
        <w:t>)</w:t>
      </w:r>
      <w:r w:rsidR="00653DAC">
        <w:t xml:space="preserve"> </w:t>
      </w:r>
      <w:r>
        <w:t>then used as the basis for computing the model parameters. Following the selection of the minimal sample set, RANSAC checks which elements of the instantiated model are consistent with the entire dataset – these elements are referred to as the consensus set (CS) [10]. During each iteration, the instantiated model’s elements are compared to the original dataset. If the new MSS increases the number of correct correspondences compared to the best CS, it will then overwrite the previous CS. The algorithm continuously iterates and is terminated only when the CS reaches a certain threshold. When this threshold has been reached, the instantiated model based on model parameters of the newest MSS, the MSS is said to be consistent with the entire dataset.</w:t>
      </w:r>
    </w:p>
    <w:p w:rsidR="00215ACB" w:rsidRDefault="00215ACB" w:rsidP="00215ACB">
      <w:pPr>
        <w:pStyle w:val="BodyTextIndent"/>
        <w:ind w:firstLine="0"/>
        <w:rPr>
          <w:rFonts w:ascii="Arial" w:hAnsi="Arial" w:cs="Arial"/>
          <w:b/>
          <w:bCs/>
          <w:kern w:val="0"/>
        </w:rPr>
      </w:pPr>
    </w:p>
    <w:p w:rsidR="00215ACB" w:rsidRDefault="00215ACB" w:rsidP="00215ACB">
      <w:pPr>
        <w:pStyle w:val="BodyTextIndent"/>
        <w:ind w:firstLine="0"/>
        <w:rPr>
          <w:rFonts w:ascii="Arial" w:hAnsi="Arial" w:cs="Arial"/>
          <w:b/>
          <w:bCs/>
          <w:kern w:val="0"/>
        </w:rPr>
      </w:pPr>
    </w:p>
    <w:p w:rsidR="00215ACB" w:rsidRDefault="00215ACB" w:rsidP="00215ACB">
      <w:pPr>
        <w:pStyle w:val="BodyTextIndent"/>
        <w:ind w:firstLine="0"/>
        <w:rPr>
          <w:rFonts w:ascii="Arial" w:hAnsi="Arial" w:cs="Arial"/>
          <w:b/>
          <w:bCs/>
          <w:kern w:val="0"/>
        </w:rPr>
      </w:pPr>
    </w:p>
    <w:p w:rsidR="00215ACB" w:rsidRDefault="00215ACB" w:rsidP="00215ACB">
      <w:pPr>
        <w:pStyle w:val="BodyTextIndent"/>
        <w:ind w:firstLine="0"/>
        <w:rPr>
          <w:rFonts w:ascii="Arial" w:hAnsi="Arial" w:cs="Arial"/>
          <w:b/>
          <w:bCs/>
          <w:kern w:val="0"/>
        </w:rPr>
      </w:pPr>
    </w:p>
    <w:p w:rsidR="00215ACB" w:rsidRDefault="00215ACB" w:rsidP="00215ACB">
      <w:pPr>
        <w:pStyle w:val="BodyTextIndent"/>
        <w:ind w:firstLine="0"/>
        <w:rPr>
          <w:rFonts w:ascii="Arial" w:hAnsi="Arial" w:cs="Arial"/>
          <w:b/>
          <w:bCs/>
          <w:kern w:val="0"/>
        </w:rPr>
      </w:pPr>
    </w:p>
    <w:p w:rsidR="00215ACB" w:rsidRDefault="00215ACB" w:rsidP="00215ACB">
      <w:pPr>
        <w:pStyle w:val="BodyTextIndent"/>
        <w:ind w:firstLine="0"/>
        <w:rPr>
          <w:rFonts w:ascii="Arial" w:hAnsi="Arial" w:cs="Arial"/>
          <w:b/>
          <w:bCs/>
          <w:kern w:val="0"/>
        </w:rPr>
      </w:pPr>
    </w:p>
    <w:p w:rsidR="00215ACB" w:rsidRDefault="00215ACB" w:rsidP="00215ACB">
      <w:pPr>
        <w:pStyle w:val="BodyTextIndent"/>
        <w:ind w:firstLine="0"/>
        <w:rPr>
          <w:rFonts w:ascii="Arial" w:hAnsi="Arial" w:cs="Arial"/>
          <w:b/>
          <w:bCs/>
          <w:kern w:val="0"/>
        </w:rPr>
      </w:pPr>
    </w:p>
    <w:p w:rsidR="00215ACB" w:rsidRDefault="00215ACB" w:rsidP="00215ACB">
      <w:pPr>
        <w:pStyle w:val="BodyTextIndent"/>
        <w:ind w:firstLine="0"/>
        <w:rPr>
          <w:rFonts w:ascii="Arial" w:hAnsi="Arial" w:cs="Arial"/>
          <w:b/>
          <w:bCs/>
          <w:kern w:val="0"/>
        </w:rPr>
      </w:pPr>
    </w:p>
    <w:p w:rsidR="00A066F8" w:rsidRDefault="00A066F8" w:rsidP="00215ACB">
      <w:pPr>
        <w:pStyle w:val="BodyTextIndent"/>
        <w:ind w:firstLine="0"/>
        <w:rPr>
          <w:rFonts w:ascii="Arial" w:hAnsi="Arial" w:cs="Arial"/>
          <w:b/>
          <w:bCs/>
          <w:kern w:val="0"/>
        </w:rPr>
      </w:pPr>
    </w:p>
    <w:p w:rsidR="00A066F8" w:rsidRDefault="00A066F8" w:rsidP="00215ACB">
      <w:pPr>
        <w:pStyle w:val="BodyTextIndent"/>
        <w:ind w:firstLine="0"/>
        <w:rPr>
          <w:rFonts w:ascii="Arial" w:hAnsi="Arial" w:cs="Arial"/>
          <w:b/>
          <w:bCs/>
          <w:kern w:val="0"/>
        </w:rPr>
      </w:pPr>
    </w:p>
    <w:p w:rsidR="00A066F8" w:rsidRDefault="00A066F8" w:rsidP="00215ACB">
      <w:pPr>
        <w:pStyle w:val="BodyTextIndent"/>
        <w:ind w:firstLine="0"/>
        <w:rPr>
          <w:rFonts w:ascii="Arial" w:hAnsi="Arial" w:cs="Arial"/>
          <w:b/>
          <w:bCs/>
          <w:kern w:val="0"/>
        </w:rPr>
      </w:pPr>
    </w:p>
    <w:p w:rsidR="00A066F8" w:rsidRDefault="00A066F8" w:rsidP="00215ACB">
      <w:pPr>
        <w:pStyle w:val="BodyTextIndent"/>
        <w:ind w:firstLine="0"/>
        <w:rPr>
          <w:rFonts w:ascii="Arial" w:hAnsi="Arial" w:cs="Arial"/>
          <w:b/>
          <w:bCs/>
          <w:kern w:val="0"/>
        </w:rPr>
      </w:pPr>
    </w:p>
    <w:p w:rsidR="00A066F8" w:rsidRDefault="00A066F8" w:rsidP="00215ACB">
      <w:pPr>
        <w:pStyle w:val="BodyTextIndent"/>
        <w:ind w:firstLine="0"/>
        <w:rPr>
          <w:rFonts w:ascii="Arial" w:hAnsi="Arial" w:cs="Arial"/>
          <w:b/>
          <w:bCs/>
          <w:kern w:val="0"/>
        </w:rPr>
      </w:pPr>
    </w:p>
    <w:p w:rsidR="00A066F8" w:rsidRDefault="00A066F8" w:rsidP="00215ACB">
      <w:pPr>
        <w:pStyle w:val="BodyTextIndent"/>
        <w:ind w:firstLine="0"/>
        <w:rPr>
          <w:rFonts w:ascii="Arial" w:hAnsi="Arial" w:cs="Arial"/>
          <w:b/>
          <w:bCs/>
          <w:kern w:val="0"/>
        </w:rPr>
      </w:pPr>
    </w:p>
    <w:p w:rsidR="00A066F8" w:rsidRDefault="00A066F8" w:rsidP="00215ACB">
      <w:pPr>
        <w:pStyle w:val="BodyTextIndent"/>
        <w:ind w:firstLine="0"/>
        <w:rPr>
          <w:rFonts w:ascii="Arial" w:hAnsi="Arial" w:cs="Arial"/>
          <w:b/>
          <w:bCs/>
          <w:kern w:val="0"/>
        </w:rPr>
      </w:pPr>
    </w:p>
    <w:p w:rsidR="00A066F8" w:rsidRDefault="00A066F8" w:rsidP="00215ACB">
      <w:pPr>
        <w:pStyle w:val="BodyTextIndent"/>
        <w:ind w:firstLine="0"/>
        <w:rPr>
          <w:rFonts w:ascii="Arial" w:hAnsi="Arial" w:cs="Arial"/>
          <w:b/>
          <w:bCs/>
          <w:kern w:val="0"/>
        </w:rPr>
      </w:pPr>
    </w:p>
    <w:p w:rsidR="00215ACB" w:rsidRDefault="00215ACB" w:rsidP="00215ACB">
      <w:pPr>
        <w:pStyle w:val="BodyTextIndent"/>
        <w:ind w:firstLine="0"/>
        <w:rPr>
          <w:rFonts w:ascii="Arial" w:hAnsi="Arial" w:cs="Arial"/>
          <w:b/>
          <w:bCs/>
          <w:kern w:val="0"/>
        </w:rPr>
      </w:pPr>
    </w:p>
    <w:p w:rsidR="00215ACB" w:rsidRPr="00215ACB" w:rsidRDefault="00215ACB" w:rsidP="00215ACB">
      <w:pPr>
        <w:pStyle w:val="BodyTextIndent"/>
        <w:ind w:firstLine="0"/>
        <w:rPr>
          <w:rFonts w:ascii="Arial" w:hAnsi="Arial" w:cs="Arial"/>
          <w:b/>
          <w:bCs/>
          <w:kern w:val="0"/>
        </w:rPr>
      </w:pPr>
    </w:p>
    <w:p w:rsidR="00B826EE" w:rsidRDefault="003161A7" w:rsidP="00B826EE">
      <w:pPr>
        <w:pStyle w:val="BodyTextIndent"/>
        <w:ind w:left="360" w:firstLine="0"/>
        <w:rPr>
          <w:rFonts w:ascii="Arial" w:hAnsi="Arial" w:cs="Arial"/>
          <w:b/>
          <w:bCs/>
          <w:kern w:val="0"/>
        </w:rPr>
      </w:pPr>
      <w:r>
        <w:rPr>
          <w:noProof/>
        </w:rPr>
        <mc:AlternateContent>
          <mc:Choice Requires="wpc">
            <w:drawing>
              <wp:anchor distT="0" distB="0" distL="114300" distR="114300" simplePos="0" relativeHeight="251659264" behindDoc="0" locked="0" layoutInCell="1" allowOverlap="1" wp14:anchorId="66347D58" wp14:editId="6A178C98">
                <wp:simplePos x="0" y="0"/>
                <wp:positionH relativeFrom="margin">
                  <wp:posOffset>3789687</wp:posOffset>
                </wp:positionH>
                <wp:positionV relativeFrom="paragraph">
                  <wp:posOffset>926180</wp:posOffset>
                </wp:positionV>
                <wp:extent cx="2809240" cy="5683885"/>
                <wp:effectExtent l="0" t="0" r="0" b="0"/>
                <wp:wrapTopAndBottom/>
                <wp:docPr id="21" name="Canvas 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 name="Group 15"/>
                        <wpg:cNvGrpSpPr/>
                        <wpg:grpSpPr>
                          <a:xfrm>
                            <a:off x="201609" y="0"/>
                            <a:ext cx="2345376" cy="5648434"/>
                            <a:chOff x="65315" y="142504"/>
                            <a:chExt cx="2345376" cy="5648433"/>
                          </a:xfrm>
                        </wpg:grpSpPr>
                        <wps:wsp>
                          <wps:cNvPr id="36" name="Text Box 36"/>
                          <wps:cNvSpPr txBox="1"/>
                          <wps:spPr>
                            <a:xfrm>
                              <a:off x="406145" y="1577104"/>
                              <a:ext cx="1664948" cy="462387"/>
                            </a:xfrm>
                            <a:prstGeom prst="rect">
                              <a:avLst/>
                            </a:prstGeom>
                            <a:solidFill>
                              <a:schemeClr val="lt1"/>
                            </a:solidFill>
                            <a:ln w="6350">
                              <a:solidFill>
                                <a:schemeClr val="bg1"/>
                              </a:solidFill>
                            </a:ln>
                          </wps:spPr>
                          <wps:txbx>
                            <w:txbxContent>
                              <w:p w:rsidR="0000629F" w:rsidRPr="00350A81" w:rsidRDefault="0000629F" w:rsidP="00972624">
                                <w:pPr>
                                  <w:rPr>
                                    <w:sz w:val="18"/>
                                    <w:szCs w:val="18"/>
                                  </w:rPr>
                                </w:pPr>
                                <w:r w:rsidRPr="00350A81">
                                  <w:rPr>
                                    <w:sz w:val="18"/>
                                    <w:szCs w:val="18"/>
                                  </w:rPr>
                                  <w:t>Figure 4a – Input Cloud: Table, Workpiece, and Clamps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36"/>
                          <wps:cNvSpPr txBox="1"/>
                          <wps:spPr>
                            <a:xfrm>
                              <a:off x="65315" y="5505187"/>
                              <a:ext cx="2345376" cy="285750"/>
                            </a:xfrm>
                            <a:prstGeom prst="rect">
                              <a:avLst/>
                            </a:prstGeom>
                            <a:solidFill>
                              <a:schemeClr val="lt1"/>
                            </a:solidFill>
                            <a:ln w="6350">
                              <a:solidFill>
                                <a:schemeClr val="bg1"/>
                              </a:solidFill>
                            </a:ln>
                          </wps:spPr>
                          <wps:txbx>
                            <w:txbxContent>
                              <w:p w:rsidR="0000629F" w:rsidRDefault="0000629F" w:rsidP="00972624">
                                <w:pPr>
                                  <w:spacing w:line="254" w:lineRule="auto"/>
                                  <w:rPr>
                                    <w:rFonts w:ascii="Calibri" w:eastAsia="Calibri" w:hAnsi="Calibri"/>
                                  </w:rPr>
                                </w:pPr>
                                <w:r>
                                  <w:rPr>
                                    <w:rFonts w:ascii="Calibri" w:eastAsia="Calibri" w:hAnsi="Calibri"/>
                                  </w:rPr>
                                  <w:t>Figure 4 – Segmentation to Remove 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2" name="Picture 52" descr="A picture containing surface chart&#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249755" y="142504"/>
                              <a:ext cx="1958761" cy="1409197"/>
                            </a:xfrm>
                            <a:prstGeom prst="rect">
                              <a:avLst/>
                            </a:prstGeom>
                          </pic:spPr>
                        </pic:pic>
                        <pic:pic xmlns:pic="http://schemas.openxmlformats.org/drawingml/2006/picture">
                          <pic:nvPicPr>
                            <pic:cNvPr id="55" name="Picture 55" descr="A picture containing surface chart&#10;&#10;Description automatically generated"/>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229922" y="1941615"/>
                              <a:ext cx="1959752" cy="1409910"/>
                            </a:xfrm>
                            <a:prstGeom prst="rect">
                              <a:avLst/>
                            </a:prstGeom>
                          </pic:spPr>
                        </pic:pic>
                        <pic:pic xmlns:pic="http://schemas.openxmlformats.org/drawingml/2006/picture">
                          <pic:nvPicPr>
                            <pic:cNvPr id="59" name="Picture 59" descr="Chart&#10;&#10;Description automatically generated"/>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229679" y="3675413"/>
                              <a:ext cx="1959995" cy="1410085"/>
                            </a:xfrm>
                            <a:prstGeom prst="rect">
                              <a:avLst/>
                            </a:prstGeom>
                          </pic:spPr>
                        </pic:pic>
                        <wps:wsp>
                          <wps:cNvPr id="81" name="Text Box 36"/>
                          <wps:cNvSpPr txBox="1"/>
                          <wps:spPr>
                            <a:xfrm>
                              <a:off x="327171" y="3366141"/>
                              <a:ext cx="2033750" cy="273645"/>
                            </a:xfrm>
                            <a:prstGeom prst="rect">
                              <a:avLst/>
                            </a:prstGeom>
                            <a:solidFill>
                              <a:schemeClr val="lt1"/>
                            </a:solidFill>
                            <a:ln w="6350">
                              <a:solidFill>
                                <a:schemeClr val="bg1"/>
                              </a:solidFill>
                            </a:ln>
                          </wps:spPr>
                          <wps:txbx>
                            <w:txbxContent>
                              <w:p w:rsidR="0000629F" w:rsidRPr="00F62FE3" w:rsidRDefault="0000629F" w:rsidP="00972624">
                                <w:pPr>
                                  <w:spacing w:line="256" w:lineRule="auto"/>
                                  <w:rPr>
                                    <w:rFonts w:ascii="Calibri" w:eastAsia="Calibri" w:hAnsi="Calibri"/>
                                  </w:rPr>
                                </w:pPr>
                                <w:r w:rsidRPr="00F62FE3">
                                  <w:rPr>
                                    <w:rFonts w:ascii="Calibri" w:eastAsia="Calibri" w:hAnsi="Calibri"/>
                                  </w:rPr>
                                  <w:t>Figure 4b – Plane Inliers:</w:t>
                                </w:r>
                                <w:r>
                                  <w:rPr>
                                    <w:rFonts w:ascii="Calibri" w:eastAsia="Calibri" w:hAnsi="Calibri"/>
                                  </w:rPr>
                                  <w:t xml:space="preserve"> </w:t>
                                </w:r>
                                <w:r w:rsidRPr="00F62FE3">
                                  <w:rPr>
                                    <w:rFonts w:ascii="Calibri" w:eastAsia="Calibri" w:hAnsi="Calibri"/>
                                  </w:rPr>
                                  <w:t>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2" name="Text Box 36"/>
                          <wps:cNvSpPr txBox="1"/>
                          <wps:spPr>
                            <a:xfrm>
                              <a:off x="213756" y="5107211"/>
                              <a:ext cx="2044926" cy="438565"/>
                            </a:xfrm>
                            <a:prstGeom prst="rect">
                              <a:avLst/>
                            </a:prstGeom>
                            <a:solidFill>
                              <a:schemeClr val="lt1"/>
                            </a:solidFill>
                            <a:ln w="6350">
                              <a:solidFill>
                                <a:schemeClr val="bg1"/>
                              </a:solidFill>
                            </a:ln>
                          </wps:spPr>
                          <wps:txbx>
                            <w:txbxContent>
                              <w:p w:rsidR="0000629F" w:rsidRPr="00F62FE3" w:rsidRDefault="0000629F" w:rsidP="00972624">
                                <w:pPr>
                                  <w:spacing w:line="254" w:lineRule="auto"/>
                                  <w:rPr>
                                    <w:rFonts w:ascii="Calibri" w:eastAsia="Calibri" w:hAnsi="Calibri"/>
                                  </w:rPr>
                                </w:pPr>
                                <w:r w:rsidRPr="00F62FE3">
                                  <w:rPr>
                                    <w:rFonts w:ascii="Calibri" w:eastAsia="Calibri" w:hAnsi="Calibri"/>
                                  </w:rPr>
                                  <w:t xml:space="preserve">Figure 4c – Plane Outliers: Workpiece and Clamps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14:sizeRelH relativeFrom="margin">
                  <wp14:pctWidth>0</wp14:pctWidth>
                </wp14:sizeRelH>
                <wp14:sizeRelV relativeFrom="margin">
                  <wp14:pctHeight>0</wp14:pctHeight>
                </wp14:sizeRelV>
              </wp:anchor>
            </w:drawing>
          </mc:Choice>
          <mc:Fallback>
            <w:pict>
              <v:group w14:anchorId="66347D58" id="Canvas 21" o:spid="_x0000_s1141" editas="canvas" style="position:absolute;left:0;text-align:left;margin-left:298.4pt;margin-top:72.95pt;width:221.2pt;height:447.55pt;z-index:251659264;mso-position-horizontal-relative:margin;mso-position-vertical-relative:text;mso-width-relative:margin;mso-height-relative:margin" coordsize="28092,56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">
                <v:shape id="_x0000_s1142" type="#_x0000_t75" style="position:absolute;width:28092;height:56838;visibility:visible;mso-wrap-style:square" filled="t">
                  <v:fill o:detectmouseclick="t"/>
                  <v:path o:connecttype="none"/>
                </v:shape>
                <v:group id="Group 15" o:spid="_x0000_s1143" style="position:absolute;left:2016;width:23453;height:56484" coordorigin="653,1425" coordsize="23453,56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 Box 36" o:spid="_x0000_s1144" type="#_x0000_t202" style="position:absolute;left:4061;top:15771;width:16649;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" fillcolor="white [3201]" strokecolor="white [3212]" strokeweight=".5pt">
                    <v:textbox>
                      <w:txbxContent>
                        <w:p w:rsidR="0000629F" w:rsidRPr="00350A81" w:rsidRDefault="0000629F" w:rsidP="00972624">
                          <w:pPr>
                            <w:rPr>
                              <w:sz w:val="18"/>
                              <w:szCs w:val="18"/>
                            </w:rPr>
                          </w:pPr>
                          <w:r w:rsidRPr="00350A81">
                            <w:rPr>
                              <w:sz w:val="18"/>
                              <w:szCs w:val="18"/>
                            </w:rPr>
                            <w:t>Figure 4a – Input Cloud: Table, Workpiece, and Clamps</w:t>
                          </w:r>
                        </w:p>
                      </w:txbxContent>
                    </v:textbox>
                  </v:shape>
                  <v:shape id="Text Box 36" o:spid="_x0000_s1145" type="#_x0000_t202" style="position:absolute;left:653;top:55051;width:23453;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" fillcolor="white [3201]" strokecolor="white [3212]" strokeweight=".5pt">
                    <v:textbox>
                      <w:txbxContent>
                        <w:p w:rsidR="0000629F" w:rsidRDefault="0000629F" w:rsidP="00972624">
                          <w:pPr>
                            <w:spacing w:line="254" w:lineRule="auto"/>
                            <w:rPr>
                              <w:rFonts w:ascii="Calibri" w:eastAsia="Calibri" w:hAnsi="Calibri"/>
                            </w:rPr>
                          </w:pPr>
                          <w:r>
                            <w:rPr>
                              <w:rFonts w:ascii="Calibri" w:eastAsia="Calibri" w:hAnsi="Calibri"/>
                            </w:rPr>
                            <w:t>Figure 4 – Segmentation to Remove Table</w:t>
                          </w:r>
                        </w:p>
                      </w:txbxContent>
                    </v:textbox>
                  </v:shape>
                  <v:shape id="Picture 52" o:spid="_x0000_s1146" type="#_x0000_t75" alt="A picture containing surface chart&#10;&#10;Description automatically generated" style="position:absolute;left:2497;top:1425;width:19588;height:14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">
                    <v:imagedata r:id="rId48" o:title="A picture containing surface chart&#10;&#10;Description automatically generated"/>
                  </v:shape>
                  <v:shape id="Picture 55" o:spid="_x0000_s1147" type="#_x0000_t75" alt="A picture containing surface chart&#10;&#10;Description automatically generated" style="position:absolute;left:2299;top:19416;width:19597;height:1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">
                    <v:imagedata r:id="rId49" o:title="A picture containing surface chart&#10;&#10;Description automatically generated"/>
                  </v:shape>
                  <v:shape id="Picture 59" o:spid="_x0000_s1148" type="#_x0000_t75" alt="Chart&#10;&#10;Description automatically generated" style="position:absolute;left:2296;top:36754;width:19600;height:14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">
                    <v:imagedata r:id="rId50" o:title="Chart&#10;&#10;Description automatically generated"/>
                  </v:shape>
                  <v:shape id="Text Box 36" o:spid="_x0000_s1149" type="#_x0000_t202" style="position:absolute;left:3271;top:33661;width:20338;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" fillcolor="white [3201]" strokecolor="white [3212]" strokeweight=".5pt">
                    <v:textbox>
                      <w:txbxContent>
                        <w:p w:rsidR="0000629F" w:rsidRPr="00F62FE3" w:rsidRDefault="0000629F" w:rsidP="00972624">
                          <w:pPr>
                            <w:spacing w:line="256" w:lineRule="auto"/>
                            <w:rPr>
                              <w:rFonts w:ascii="Calibri" w:eastAsia="Calibri" w:hAnsi="Calibri"/>
                            </w:rPr>
                          </w:pPr>
                          <w:r w:rsidRPr="00F62FE3">
                            <w:rPr>
                              <w:rFonts w:ascii="Calibri" w:eastAsia="Calibri" w:hAnsi="Calibri"/>
                            </w:rPr>
                            <w:t>Figure 4b – Plane Inliers:</w:t>
                          </w:r>
                          <w:r>
                            <w:rPr>
                              <w:rFonts w:ascii="Calibri" w:eastAsia="Calibri" w:hAnsi="Calibri"/>
                            </w:rPr>
                            <w:t xml:space="preserve"> </w:t>
                          </w:r>
                          <w:r w:rsidRPr="00F62FE3">
                            <w:rPr>
                              <w:rFonts w:ascii="Calibri" w:eastAsia="Calibri" w:hAnsi="Calibri"/>
                            </w:rPr>
                            <w:t>Table</w:t>
                          </w:r>
                        </w:p>
                      </w:txbxContent>
                    </v:textbox>
                  </v:shape>
                  <v:shape id="Text Box 36" o:spid="_x0000_s1150" type="#_x0000_t202" style="position:absolute;left:2137;top:51072;width:20449;height:4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" fillcolor="white [3201]" strokecolor="white [3212]" strokeweight=".5pt">
                    <v:textbox>
                      <w:txbxContent>
                        <w:p w:rsidR="0000629F" w:rsidRPr="00F62FE3" w:rsidRDefault="0000629F" w:rsidP="00972624">
                          <w:pPr>
                            <w:spacing w:line="254" w:lineRule="auto"/>
                            <w:rPr>
                              <w:rFonts w:ascii="Calibri" w:eastAsia="Calibri" w:hAnsi="Calibri"/>
                            </w:rPr>
                          </w:pPr>
                          <w:r w:rsidRPr="00F62FE3">
                            <w:rPr>
                              <w:rFonts w:ascii="Calibri" w:eastAsia="Calibri" w:hAnsi="Calibri"/>
                            </w:rPr>
                            <w:t xml:space="preserve">Figure 4c – Plane Outliers: Workpiece and Clamps </w:t>
                          </w:r>
                        </w:p>
                      </w:txbxContent>
                    </v:textbox>
                  </v:shape>
                </v:group>
                <w10:wrap type="topAndBottom" anchorx="margin"/>
              </v:group>
            </w:pict>
          </mc:Fallback>
        </mc:AlternateContent>
      </w:r>
      <w:r w:rsidR="00B826EE">
        <w:rPr>
          <w:b/>
          <w:bCs/>
          <w:noProof/>
        </w:rPr>
        <mc:AlternateContent>
          <mc:Choice Requires="wpc">
            <w:drawing>
              <wp:inline distT="0" distB="0" distL="0" distR="0" wp14:anchorId="1CE14330" wp14:editId="669114BF">
                <wp:extent cx="2457099" cy="5938520"/>
                <wp:effectExtent l="0" t="0" r="635" b="5080"/>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2" name="Group 22"/>
                        <wpg:cNvGrpSpPr/>
                        <wpg:grpSpPr>
                          <a:xfrm>
                            <a:off x="332633" y="48042"/>
                            <a:ext cx="1959928" cy="5795075"/>
                            <a:chOff x="332633" y="48042"/>
                            <a:chExt cx="1959928" cy="5795075"/>
                          </a:xfrm>
                        </wpg:grpSpPr>
                        <pic:pic xmlns:pic="http://schemas.openxmlformats.org/drawingml/2006/picture">
                          <pic:nvPicPr>
                            <pic:cNvPr id="84" name="Picture 84"/>
                            <pic:cNvPicPr/>
                          </pic:nvPicPr>
                          <pic:blipFill>
                            <a:blip r:embed="rId51" cstate="print">
                              <a:extLst>
                                <a:ext uri="{28A0092B-C50C-407E-A947-70E740481C1C}">
                                  <a14:useLocalDpi xmlns:a14="http://schemas.microsoft.com/office/drawing/2010/main" val="0"/>
                                </a:ext>
                              </a:extLst>
                            </a:blip>
                            <a:srcRect/>
                            <a:stretch/>
                          </pic:blipFill>
                          <pic:spPr>
                            <a:xfrm>
                              <a:off x="397972" y="1836671"/>
                              <a:ext cx="1801931" cy="1407795"/>
                            </a:xfrm>
                            <a:prstGeom prst="rect">
                              <a:avLst/>
                            </a:prstGeom>
                          </pic:spPr>
                        </pic:pic>
                        <wps:wsp>
                          <wps:cNvPr id="85" name="Text Box 36"/>
                          <wps:cNvSpPr txBox="1"/>
                          <wps:spPr>
                            <a:xfrm>
                              <a:off x="555964" y="5413821"/>
                              <a:ext cx="1473804" cy="429296"/>
                            </a:xfrm>
                            <a:prstGeom prst="rect">
                              <a:avLst/>
                            </a:prstGeom>
                            <a:solidFill>
                              <a:schemeClr val="lt1"/>
                            </a:solidFill>
                            <a:ln w="6350">
                              <a:solidFill>
                                <a:schemeClr val="bg1"/>
                              </a:solidFill>
                            </a:ln>
                          </wps:spPr>
                          <wps:txbx>
                            <w:txbxContent>
                              <w:p w:rsidR="0000629F" w:rsidRDefault="0000629F" w:rsidP="00B826EE">
                                <w:pPr>
                                  <w:spacing w:line="252" w:lineRule="auto"/>
                                  <w:rPr>
                                    <w:rFonts w:ascii="Calibri" w:eastAsia="Calibri" w:hAnsi="Calibri"/>
                                  </w:rPr>
                                </w:pPr>
                                <w:r>
                                  <w:rPr>
                                    <w:rFonts w:ascii="Calibri" w:eastAsia="Calibri" w:hAnsi="Calibri"/>
                                  </w:rPr>
                                  <w:t xml:space="preserve">Figure 5 – Segmentation </w:t>
                                </w:r>
                              </w:p>
                              <w:p w:rsidR="0000629F" w:rsidRDefault="0000629F" w:rsidP="00B826EE">
                                <w:pPr>
                                  <w:spacing w:line="252" w:lineRule="auto"/>
                                  <w:rPr>
                                    <w:rFonts w:ascii="Calibri" w:eastAsia="Calibri" w:hAnsi="Calibri"/>
                                  </w:rPr>
                                </w:pPr>
                                <w:r>
                                  <w:rPr>
                                    <w:rFonts w:ascii="Calibri" w:eastAsia="Calibri" w:hAnsi="Calibri"/>
                                  </w:rPr>
                                  <w:t>to Remove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Text Box 36"/>
                          <wps:cNvSpPr txBox="1"/>
                          <wps:spPr>
                            <a:xfrm>
                              <a:off x="448596" y="1423354"/>
                              <a:ext cx="1664335" cy="394177"/>
                            </a:xfrm>
                            <a:prstGeom prst="rect">
                              <a:avLst/>
                            </a:prstGeom>
                            <a:solidFill>
                              <a:schemeClr val="lt1"/>
                            </a:solidFill>
                            <a:ln w="6350">
                              <a:solidFill>
                                <a:schemeClr val="bg1"/>
                              </a:solidFill>
                            </a:ln>
                          </wps:spPr>
                          <wps:txbx>
                            <w:txbxContent>
                              <w:p w:rsidR="0000629F" w:rsidRDefault="0000629F" w:rsidP="00B826EE">
                                <w:pPr>
                                  <w:spacing w:line="256" w:lineRule="auto"/>
                                  <w:rPr>
                                    <w:rFonts w:ascii="Calibri" w:eastAsia="Calibri" w:hAnsi="Calibri"/>
                                    <w:sz w:val="18"/>
                                    <w:szCs w:val="18"/>
                                  </w:rPr>
                                </w:pPr>
                                <w:r>
                                  <w:rPr>
                                    <w:rFonts w:ascii="Calibri" w:eastAsia="Calibri" w:hAnsi="Calibri"/>
                                    <w:sz w:val="18"/>
                                    <w:szCs w:val="18"/>
                                  </w:rPr>
                                  <w:t>Figure 5a – Input Cloud: Workpiece, and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7" name="Text Box 36"/>
                          <wps:cNvSpPr txBox="1"/>
                          <wps:spPr>
                            <a:xfrm>
                              <a:off x="408021" y="3279249"/>
                              <a:ext cx="1833795" cy="398447"/>
                            </a:xfrm>
                            <a:prstGeom prst="rect">
                              <a:avLst/>
                            </a:prstGeom>
                            <a:solidFill>
                              <a:schemeClr val="lt1"/>
                            </a:solidFill>
                            <a:ln w="6350">
                              <a:solidFill>
                                <a:schemeClr val="bg1"/>
                              </a:solidFill>
                            </a:ln>
                          </wps:spPr>
                          <wps:txbx>
                            <w:txbxContent>
                              <w:p w:rsidR="0000629F" w:rsidRDefault="0000629F" w:rsidP="00B826EE">
                                <w:pPr>
                                  <w:spacing w:line="254" w:lineRule="auto"/>
                                  <w:rPr>
                                    <w:rFonts w:ascii="Calibri" w:eastAsia="Calibri" w:hAnsi="Calibri"/>
                                  </w:rPr>
                                </w:pPr>
                                <w:r>
                                  <w:rPr>
                                    <w:rFonts w:ascii="Calibri" w:eastAsia="Calibri" w:hAnsi="Calibri"/>
                                  </w:rPr>
                                  <w:t xml:space="preserve">Figure 4b – Plane Inliers: </w:t>
                                </w:r>
                                <w:del w:id="4" w:author="Hill, Tristan" w:date="2021-03-09T21:07:00Z">
                                  <w:r w:rsidDel="0050672D">
                                    <w:rPr>
                                      <w:rFonts w:ascii="Calibri" w:eastAsia="Calibri" w:hAnsi="Calibri"/>
                                    </w:rPr>
                                    <w:delText>Table</w:delText>
                                  </w:r>
                                </w:del>
                                <w:ins w:id="5" w:author="Hill, Tristan" w:date="2021-03-09T21:07:00Z">
                                  <w:r>
                                    <w:rPr>
                                      <w:rFonts w:ascii="Calibri" w:eastAsia="Calibri" w:hAnsi="Calibri"/>
                                    </w:rPr>
                                    <w:t>Workpiece</w:t>
                                  </w:r>
                                </w:ins>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Text Box 36"/>
                          <wps:cNvSpPr txBox="1"/>
                          <wps:spPr>
                            <a:xfrm>
                              <a:off x="332633" y="5119201"/>
                              <a:ext cx="1959928" cy="306070"/>
                            </a:xfrm>
                            <a:prstGeom prst="rect">
                              <a:avLst/>
                            </a:prstGeom>
                            <a:solidFill>
                              <a:schemeClr val="lt1"/>
                            </a:solidFill>
                            <a:ln w="6350">
                              <a:solidFill>
                                <a:schemeClr val="bg1"/>
                              </a:solidFill>
                            </a:ln>
                          </wps:spPr>
                          <wps:txbx>
                            <w:txbxContent>
                              <w:p w:rsidR="0000629F" w:rsidRDefault="0000629F" w:rsidP="00B826EE">
                                <w:pPr>
                                  <w:spacing w:line="252" w:lineRule="auto"/>
                                  <w:rPr>
                                    <w:rFonts w:ascii="Calibri" w:eastAsia="Calibri" w:hAnsi="Calibri"/>
                                  </w:rPr>
                                </w:pPr>
                                <w:r>
                                  <w:rPr>
                                    <w:rFonts w:ascii="Calibri" w:eastAsia="Calibri" w:hAnsi="Calibri"/>
                                  </w:rPr>
                                  <w:t>Figure 4c – Plane Outliers: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 name="Picture 62" descr="Chart&#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408021" y="48042"/>
                              <a:ext cx="1760354" cy="1375312"/>
                            </a:xfrm>
                            <a:prstGeom prst="rect">
                              <a:avLst/>
                            </a:prstGeom>
                          </pic:spPr>
                        </pic:pic>
                        <pic:pic xmlns:pic="http://schemas.openxmlformats.org/drawingml/2006/picture">
                          <pic:nvPicPr>
                            <pic:cNvPr id="63" name="Picture 63" descr="A picture containing purple&#10;&#10;Description automatically generated"/>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418069" y="3696810"/>
                              <a:ext cx="1756860" cy="1372583"/>
                            </a:xfrm>
                            <a:prstGeom prst="rect">
                              <a:avLst/>
                            </a:prstGeom>
                          </pic:spPr>
                        </pic:pic>
                      </wpg:wgp>
                    </wpc:wpc>
                  </a:graphicData>
                </a:graphic>
              </wp:inline>
            </w:drawing>
          </mc:Choice>
          <mc:Fallback>
            <w:pict>
              <v:group w14:anchorId="1CE14330" id="Canvas 68" o:spid="_x0000_s1151" editas="canvas" style="width:193.45pt;height:467.6pt;mso-position-horizontal-relative:char;mso-position-vertical-relative:line" coordsize="24568,59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">
                <v:shape id="_x0000_s1152" type="#_x0000_t75" style="position:absolute;width:24568;height:59385;visibility:visible;mso-wrap-style:square" filled="t">
                  <v:fill o:detectmouseclick="t"/>
                  <v:path o:connecttype="none"/>
                </v:shape>
                <v:group id="Group 22" o:spid="_x0000_s1153" style="position:absolute;left:3326;top:480;width:19599;height:57951" coordorigin="3326,480" coordsize="19599,5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84" o:spid="_x0000_s1154" type="#_x0000_t75" style="position:absolute;left:3979;top:18366;width:18020;height:14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">
                    <v:imagedata r:id="rId54" o:title=""/>
                  </v:shape>
                  <v:shape id="Text Box 36" o:spid="_x0000_s1155" type="#_x0000_t202" style="position:absolute;left:5559;top:54138;width:14738;height:4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" fillcolor="white [3201]" strokecolor="white [3212]" strokeweight=".5pt">
                    <v:textbox>
                      <w:txbxContent>
                        <w:p w:rsidR="0000629F" w:rsidRDefault="0000629F" w:rsidP="00B826EE">
                          <w:pPr>
                            <w:spacing w:line="252" w:lineRule="auto"/>
                            <w:rPr>
                              <w:rFonts w:ascii="Calibri" w:eastAsia="Calibri" w:hAnsi="Calibri"/>
                            </w:rPr>
                          </w:pPr>
                          <w:r>
                            <w:rPr>
                              <w:rFonts w:ascii="Calibri" w:eastAsia="Calibri" w:hAnsi="Calibri"/>
                            </w:rPr>
                            <w:t xml:space="preserve">Figure 5 – Segmentation </w:t>
                          </w:r>
                        </w:p>
                        <w:p w:rsidR="0000629F" w:rsidRDefault="0000629F" w:rsidP="00B826EE">
                          <w:pPr>
                            <w:spacing w:line="252" w:lineRule="auto"/>
                            <w:rPr>
                              <w:rFonts w:ascii="Calibri" w:eastAsia="Calibri" w:hAnsi="Calibri"/>
                            </w:rPr>
                          </w:pPr>
                          <w:r>
                            <w:rPr>
                              <w:rFonts w:ascii="Calibri" w:eastAsia="Calibri" w:hAnsi="Calibri"/>
                            </w:rPr>
                            <w:t>to Remove Clamps</w:t>
                          </w:r>
                        </w:p>
                      </w:txbxContent>
                    </v:textbox>
                  </v:shape>
                  <v:shape id="Text Box 36" o:spid="_x0000_s1156" type="#_x0000_t202" style="position:absolute;left:4485;top:14233;width:16644;height:3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" fillcolor="white [3201]" strokecolor="white [3212]" strokeweight=".5pt">
                    <v:textbox>
                      <w:txbxContent>
                        <w:p w:rsidR="0000629F" w:rsidRDefault="0000629F" w:rsidP="00B826EE">
                          <w:pPr>
                            <w:spacing w:line="256" w:lineRule="auto"/>
                            <w:rPr>
                              <w:rFonts w:ascii="Calibri" w:eastAsia="Calibri" w:hAnsi="Calibri"/>
                              <w:sz w:val="18"/>
                              <w:szCs w:val="18"/>
                            </w:rPr>
                          </w:pPr>
                          <w:r>
                            <w:rPr>
                              <w:rFonts w:ascii="Calibri" w:eastAsia="Calibri" w:hAnsi="Calibri"/>
                              <w:sz w:val="18"/>
                              <w:szCs w:val="18"/>
                            </w:rPr>
                            <w:t>Figure 5a – Input Cloud: Workpiece, and Clamps</w:t>
                          </w:r>
                        </w:p>
                      </w:txbxContent>
                    </v:textbox>
                  </v:shape>
                  <v:shape id="Text Box 36" o:spid="_x0000_s1157" type="#_x0000_t202" style="position:absolute;left:4080;top:32792;width:18338;height:3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" fillcolor="white [3201]" strokecolor="white [3212]" strokeweight=".5pt">
                    <v:textbox>
                      <w:txbxContent>
                        <w:p w:rsidR="0000629F" w:rsidRDefault="0000629F" w:rsidP="00B826EE">
                          <w:pPr>
                            <w:spacing w:line="254" w:lineRule="auto"/>
                            <w:rPr>
                              <w:rFonts w:ascii="Calibri" w:eastAsia="Calibri" w:hAnsi="Calibri"/>
                            </w:rPr>
                          </w:pPr>
                          <w:r>
                            <w:rPr>
                              <w:rFonts w:ascii="Calibri" w:eastAsia="Calibri" w:hAnsi="Calibri"/>
                            </w:rPr>
                            <w:t xml:space="preserve">Figure 4b – Plane Inliers: </w:t>
                          </w:r>
                          <w:del w:id="6" w:author="Hill, Tristan" w:date="2021-03-09T21:07:00Z">
                            <w:r w:rsidDel="0050672D">
                              <w:rPr>
                                <w:rFonts w:ascii="Calibri" w:eastAsia="Calibri" w:hAnsi="Calibri"/>
                              </w:rPr>
                              <w:delText>Table</w:delText>
                            </w:r>
                          </w:del>
                          <w:ins w:id="7" w:author="Hill, Tristan" w:date="2021-03-09T21:07:00Z">
                            <w:r>
                              <w:rPr>
                                <w:rFonts w:ascii="Calibri" w:eastAsia="Calibri" w:hAnsi="Calibri"/>
                              </w:rPr>
                              <w:t>Workpiece</w:t>
                            </w:r>
                          </w:ins>
                        </w:p>
                      </w:txbxContent>
                    </v:textbox>
                  </v:shape>
                  <v:shape id="Text Box 36" o:spid="_x0000_s1158" type="#_x0000_t202" style="position:absolute;left:3326;top:51192;width:19599;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" fillcolor="white [3201]" strokecolor="white [3212]" strokeweight=".5pt">
                    <v:textbox>
                      <w:txbxContent>
                        <w:p w:rsidR="0000629F" w:rsidRDefault="0000629F" w:rsidP="00B826EE">
                          <w:pPr>
                            <w:spacing w:line="252" w:lineRule="auto"/>
                            <w:rPr>
                              <w:rFonts w:ascii="Calibri" w:eastAsia="Calibri" w:hAnsi="Calibri"/>
                            </w:rPr>
                          </w:pPr>
                          <w:r>
                            <w:rPr>
                              <w:rFonts w:ascii="Calibri" w:eastAsia="Calibri" w:hAnsi="Calibri"/>
                            </w:rPr>
                            <w:t>Figure 4c – Plane Outliers: Clamps</w:t>
                          </w:r>
                        </w:p>
                      </w:txbxContent>
                    </v:textbox>
                  </v:shape>
                  <v:shape id="Picture 62" o:spid="_x0000_s1159" type="#_x0000_t75" alt="Chart&#10;&#10;Description automatically generated" style="position:absolute;left:4080;top:480;width:17603;height:1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">
                    <v:imagedata r:id="rId55" o:title="Chart&#10;&#10;Description automatically generated"/>
                  </v:shape>
                  <v:shape id="Picture 63" o:spid="_x0000_s1160" type="#_x0000_t75" alt="A picture containing purple&#10;&#10;Description automatically generated" style="position:absolute;left:4180;top:36968;width:17569;height:13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">
                    <v:imagedata r:id="rId56" o:title="A picture containing purple&#10;&#10;Description automatically generated"/>
                  </v:shape>
                </v:group>
                <w10:anchorlock/>
              </v:group>
            </w:pict>
          </mc:Fallback>
        </mc:AlternateContent>
      </w:r>
    </w:p>
    <w:p w:rsidR="00B826EE" w:rsidRPr="00B826EE" w:rsidRDefault="00B826EE" w:rsidP="00B826EE">
      <w:pPr>
        <w:pStyle w:val="BodyTextIndent"/>
        <w:ind w:left="360" w:firstLine="0"/>
        <w:rPr>
          <w:rFonts w:ascii="Arial" w:hAnsi="Arial" w:cs="Arial"/>
          <w:b/>
          <w:bCs/>
          <w:kern w:val="0"/>
        </w:rPr>
      </w:pPr>
    </w:p>
    <w:p w:rsidR="00972624" w:rsidRPr="00A066F8" w:rsidRDefault="00215ACB" w:rsidP="00A066F8">
      <w:pPr>
        <w:pStyle w:val="BodyTextIndent"/>
        <w:numPr>
          <w:ilvl w:val="1"/>
          <w:numId w:val="3"/>
        </w:numPr>
        <w:rPr>
          <w:rFonts w:ascii="Arial" w:hAnsi="Arial" w:cs="Arial"/>
          <w:b/>
          <w:bCs/>
          <w:kern w:val="0"/>
        </w:rPr>
      </w:pPr>
      <w:r w:rsidRPr="00A066F8">
        <w:rPr>
          <w:b/>
          <w:bCs/>
        </w:rPr>
        <w:t>Iterative Closest Point</w:t>
      </w:r>
    </w:p>
    <w:p w:rsidR="00A066F8" w:rsidRPr="00A066F8" w:rsidRDefault="00A066F8" w:rsidP="00A066F8">
      <w:pPr>
        <w:pStyle w:val="BodyTextIndent"/>
        <w:ind w:left="360" w:firstLine="0"/>
        <w:rPr>
          <w:rFonts w:ascii="Arial" w:hAnsi="Arial" w:cs="Arial"/>
          <w:b/>
          <w:bCs/>
          <w:kern w:val="0"/>
        </w:rPr>
      </w:pPr>
    </w:p>
    <w:p w:rsidR="00972624" w:rsidRPr="00215ACB" w:rsidRDefault="006A563A" w:rsidP="00215ACB">
      <w:pPr>
        <w:pStyle w:val="BodyTextIndent"/>
        <w:ind w:firstLine="0"/>
        <w:rPr>
          <w:kern w:val="0"/>
        </w:rPr>
      </w:pPr>
      <w:r>
        <w:t>T</w:t>
      </w:r>
      <w:r w:rsidR="00972624">
        <w:t xml:space="preserve">he </w:t>
      </w:r>
      <w:r w:rsidR="00B11EC3">
        <w:t>iterative closest point (</w:t>
      </w:r>
      <w:r w:rsidR="00972624">
        <w:t>ICP</w:t>
      </w:r>
      <w:r w:rsidR="00B11EC3">
        <w:t>)</w:t>
      </w:r>
      <w:r w:rsidR="00972624">
        <w:t xml:space="preserve"> algorithm </w:t>
      </w:r>
      <w:r>
        <w:t xml:space="preserve">is an optimization technique used to find </w:t>
      </w:r>
      <w:r w:rsidR="00972624">
        <w:t>a rigid transformation</w:t>
      </w:r>
      <w:r>
        <w:t xml:space="preserve"> which</w:t>
      </w:r>
      <w:r w:rsidR="00972624">
        <w:t xml:space="preserve"> </w:t>
      </w:r>
      <w:r>
        <w:t xml:space="preserve">best aligns the </w:t>
      </w:r>
      <w:r w:rsidR="00972624">
        <w:t xml:space="preserve">reference cloud with the source </w:t>
      </w:r>
      <w:proofErr w:type="spellStart"/>
      <w:r w:rsidR="00972624">
        <w:t>pointcloud</w:t>
      </w:r>
      <w:proofErr w:type="spellEnd"/>
      <w:r w:rsidR="00972624">
        <w:t xml:space="preserve"> set. This method considers the closest corresponding points between two </w:t>
      </w:r>
      <w:proofErr w:type="spellStart"/>
      <w:r w:rsidR="00972624">
        <w:t>pointclouds</w:t>
      </w:r>
      <w:proofErr w:type="spellEnd"/>
      <w:r>
        <w:t xml:space="preserve"> (point to point?)</w:t>
      </w:r>
      <w:r w:rsidR="00972624">
        <w:t xml:space="preserve"> and estimates a transformation to minimize the distance between them using a method of least squares [6].  By iteratively registering the reference cloud with the source cloud and applying rotation matrix R and a translation vector </w:t>
      </w:r>
      <w:r w:rsidR="00972624">
        <w:rPr>
          <w:i/>
          <w:iCs/>
        </w:rPr>
        <w:t xml:space="preserve">t, </w:t>
      </w:r>
      <w:r w:rsidR="00972624">
        <w:t>the source point set is expected to converge as the correspondences achieve alignment</w:t>
      </w:r>
      <w:r w:rsidR="00972624">
        <w:rPr>
          <w:i/>
          <w:iCs/>
        </w:rPr>
        <w:t xml:space="preserve">. </w:t>
      </w:r>
      <w:r w:rsidR="00972624">
        <w:t xml:space="preserve">This method however, has also been proven to be locally convergent, which </w:t>
      </w:r>
      <w:r w:rsidR="00972624" w:rsidRPr="00CA499F">
        <w:t>means that the algorithm easily fail</w:t>
      </w:r>
      <w:r w:rsidR="00972624">
        <w:t>s</w:t>
      </w:r>
      <w:r w:rsidR="00972624" w:rsidRPr="00CA499F">
        <w:t xml:space="preserve"> when the rotation angle between two</w:t>
      </w:r>
      <w:r w:rsidR="00972624">
        <w:t xml:space="preserve"> </w:t>
      </w:r>
      <w:r w:rsidR="00972624" w:rsidRPr="00CA499F">
        <w:t>point</w:t>
      </w:r>
      <w:r w:rsidR="00972624">
        <w:t>-</w:t>
      </w:r>
      <w:r w:rsidR="00972624" w:rsidRPr="00CA499F">
        <w:t>sets is large</w:t>
      </w:r>
      <w:r w:rsidR="00972624">
        <w:t xml:space="preserve"> [7]</w:t>
      </w:r>
      <w:r w:rsidR="00972624" w:rsidRPr="00CA499F">
        <w:t xml:space="preserve">. For this reason, a good initial transformation </w:t>
      </w:r>
      <w:r w:rsidR="00972624">
        <w:t>is important such</w:t>
      </w:r>
      <w:r w:rsidR="00972624" w:rsidRPr="00CA499F">
        <w:t xml:space="preserve"> that it guarantees that the algorithm converges to the global minimum</w:t>
      </w:r>
      <w:r w:rsidR="00972624">
        <w:t xml:space="preserve"> [7]. In this work, false correspondences from the environment scans are known to inhibit convergence. An implementation to reduce these false correspondences, such as RANSAC, is included.</w:t>
      </w:r>
    </w:p>
    <w:p w:rsidR="00972624" w:rsidRDefault="00972624" w:rsidP="00972624">
      <w:r w:rsidRPr="48D89E96">
        <w:t>The primary challenge in the localization stage is the selection of point clouds to use as inputs to the ICP algorithm [4],[7]. It has been shown and verified in this work that the success of the alignment process is highly dependent on the correspondence between input data sets. The existence of points in one cloud which are not represented in the other cloud can only add cost [6] to the alignment process. Further, significant amounts of outliers will cause the alignment to fail or perform poorly. Modifications to ICP and alternative algorithms have shown improved performance [4] [6]</w:t>
      </w:r>
      <w:r w:rsidR="0010639B">
        <w:t xml:space="preserve"> [17]</w:t>
      </w:r>
      <w:r w:rsidRPr="48D89E96">
        <w:t xml:space="preserve"> in the presence of outliers, and methods are available (used in this approach) for automatic rejection of non-corresponding outliers</w:t>
      </w:r>
      <w:r w:rsidR="0027268C">
        <w:t xml:space="preserve"> []</w:t>
      </w:r>
      <w:r w:rsidRPr="48D89E96">
        <w:t xml:space="preserve">. However, the approach in this work addresses the problem by reducing the reference point cloud to a subset of the LiDAR cloud which contains a portion of the workpiece without the surrounding table or clamps. </w:t>
      </w:r>
    </w:p>
    <w:p w:rsidR="001B3811" w:rsidRDefault="001B3811" w:rsidP="00972624"/>
    <w:p w:rsidR="00972624" w:rsidRDefault="001B3811" w:rsidP="00972624">
      <w:r>
        <w:t xml:space="preserve">One of the key issues with standard ICP is that it may not reach the global minimum of convergence which can be due to things such as false correspondences. These false correspondences cause poor initial alignment and therefore increase the chance of getting stuck in a local minimum [7]. Outlier rejection based on Random Sample Consensus (RANSAC) is one of the several methods including distance-based rejection, or duplicate target point rejection, that reduces the number of outliers in </w:t>
      </w:r>
      <w:proofErr w:type="spellStart"/>
      <w:r>
        <w:t>pointclouds</w:t>
      </w:r>
      <w:proofErr w:type="spellEnd"/>
      <w:r>
        <w:t>. Furthermore, RANSAC may also be utilized to provide a good initial guess for the transformation estimation in ICP [6].</w:t>
      </w:r>
    </w:p>
    <w:p w:rsidR="00972624" w:rsidRDefault="00972624" w:rsidP="00972624"/>
    <w:p w:rsidR="00C101EB" w:rsidRDefault="004D03B2" w:rsidP="00972624">
      <w:r>
        <w:rPr>
          <w:b/>
          <w:bCs/>
          <w:noProof/>
        </w:rPr>
        <mc:AlternateContent>
          <mc:Choice Requires="wpc">
            <w:drawing>
              <wp:inline distT="0" distB="0" distL="0" distR="0" wp14:anchorId="17AA9866" wp14:editId="6E7B7D6D">
                <wp:extent cx="3257550" cy="4268470"/>
                <wp:effectExtent l="0" t="0" r="133350" b="208280"/>
                <wp:docPr id="109"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1" name="Picture 61" descr="A picture containing text, colorful&#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464279" y="156457"/>
                            <a:ext cx="2453489" cy="1765121"/>
                          </a:xfrm>
                          <a:prstGeom prst="rect">
                            <a:avLst/>
                          </a:prstGeom>
                        </pic:spPr>
                      </pic:pic>
                      <pic:pic xmlns:pic="http://schemas.openxmlformats.org/drawingml/2006/picture">
                        <pic:nvPicPr>
                          <pic:cNvPr id="65" name="Picture 65" descr="A picture containing colorful&#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440304" y="2090033"/>
                            <a:ext cx="2455615" cy="1766650"/>
                          </a:xfrm>
                          <a:prstGeom prst="rect">
                            <a:avLst/>
                          </a:prstGeom>
                        </pic:spPr>
                      </pic:pic>
                      <wps:wsp>
                        <wps:cNvPr id="97" name="Text Box 36"/>
                        <wps:cNvSpPr txBox="1"/>
                        <wps:spPr>
                          <a:xfrm>
                            <a:off x="35999" y="4177105"/>
                            <a:ext cx="3335020" cy="284480"/>
                          </a:xfrm>
                          <a:prstGeom prst="rect">
                            <a:avLst/>
                          </a:prstGeom>
                          <a:solidFill>
                            <a:schemeClr val="lt1"/>
                          </a:solidFill>
                          <a:ln w="6350">
                            <a:solidFill>
                              <a:schemeClr val="bg1"/>
                            </a:solidFill>
                          </a:ln>
                        </wps:spPr>
                        <wps:txbx>
                          <w:txbxContent>
                            <w:p w:rsidR="0000629F" w:rsidRDefault="0000629F" w:rsidP="004D03B2">
                              <w:pPr>
                                <w:spacing w:line="252" w:lineRule="auto"/>
                                <w:rPr>
                                  <w:rFonts w:ascii="Calibri" w:eastAsia="Calibri" w:hAnsi="Calibri"/>
                                </w:rPr>
                              </w:pPr>
                              <w:r>
                                <w:rPr>
                                  <w:rFonts w:ascii="Calibri" w:eastAsia="Calibri" w:hAnsi="Calibri"/>
                                </w:rPr>
                                <w:t>Figure 6 – Workpiece Localization with ICP</w:t>
                              </w:r>
                            </w:p>
                            <w:p w:rsidR="0000629F" w:rsidRDefault="0000629F" w:rsidP="004D03B2">
                              <w:pPr>
                                <w:spacing w:line="252" w:lineRule="auto"/>
                                <w:rPr>
                                  <w:rFonts w:ascii="Calibri" w:eastAsia="Calibri" w:hAnsi="Calibri"/>
                                </w:rPr>
                              </w:pPr>
                            </w:p>
                            <w:p w:rsidR="0000629F" w:rsidRDefault="0000629F" w:rsidP="004D03B2">
                              <w:pPr>
                                <w:spacing w:line="252" w:lineRule="auto"/>
                                <w:rPr>
                                  <w:rFonts w:ascii="Calibri" w:eastAsia="Calibri" w:hAnsi="Calibri"/>
                                </w:rPr>
                              </w:pPr>
                            </w:p>
                            <w:p w:rsidR="0000629F" w:rsidRDefault="0000629F" w:rsidP="004D03B2">
                              <w:pPr>
                                <w:spacing w:line="252" w:lineRule="auto"/>
                                <w:rPr>
                                  <w:rFonts w:ascii="Calibri" w:eastAsia="Calibri" w:hAnsi="Calibri"/>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7AA9866" id="Canvas 109" o:spid="_x0000_s1161" editas="canvas" style="width:256.5pt;height:336.1pt;mso-position-horizontal-relative:char;mso-position-vertical-relative:line" coordsize="32575,42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">
                <v:shape id="_x0000_s1162" type="#_x0000_t75" style="position:absolute;width:32575;height:42684;visibility:visible;mso-wrap-style:square" filled="t">
                  <v:fill o:detectmouseclick="t"/>
                  <v:path o:connecttype="none"/>
                </v:shape>
                <v:shape id="Picture 61" o:spid="_x0000_s1163" type="#_x0000_t75" alt="A picture containing text, colorful&#10;&#10;Description automatically generated" style="position:absolute;left:4642;top:1564;width:24535;height:17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">
                  <v:imagedata r:id="rId59" o:title="A picture containing text, colorful&#10;&#10;Description automatically generated"/>
                </v:shape>
                <v:shape id="Picture 65" o:spid="_x0000_s1164" type="#_x0000_t75" alt="A picture containing colorful&#10;&#10;Description automatically generated" style="position:absolute;left:4403;top:20900;width:24556;height:17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">
                  <v:imagedata r:id="rId60" o:title="A picture containing colorful&#10;&#10;Description automatically generated"/>
                </v:shape>
                <v:shape id="Text Box 36" o:spid="_x0000_s1165" type="#_x0000_t202" style="position:absolute;left:359;top:41771;width:33351;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" fillcolor="white [3201]" strokecolor="white [3212]" strokeweight=".5pt">
                  <v:textbox>
                    <w:txbxContent>
                      <w:p w:rsidR="0000629F" w:rsidRDefault="0000629F" w:rsidP="004D03B2">
                        <w:pPr>
                          <w:spacing w:line="252" w:lineRule="auto"/>
                          <w:rPr>
                            <w:rFonts w:ascii="Calibri" w:eastAsia="Calibri" w:hAnsi="Calibri"/>
                          </w:rPr>
                        </w:pPr>
                        <w:r>
                          <w:rPr>
                            <w:rFonts w:ascii="Calibri" w:eastAsia="Calibri" w:hAnsi="Calibri"/>
                          </w:rPr>
                          <w:t>Figure 6 – Workpiece Localization with ICP</w:t>
                        </w:r>
                      </w:p>
                      <w:p w:rsidR="0000629F" w:rsidRDefault="0000629F" w:rsidP="004D03B2">
                        <w:pPr>
                          <w:spacing w:line="252" w:lineRule="auto"/>
                          <w:rPr>
                            <w:rFonts w:ascii="Calibri" w:eastAsia="Calibri" w:hAnsi="Calibri"/>
                          </w:rPr>
                        </w:pPr>
                      </w:p>
                      <w:p w:rsidR="0000629F" w:rsidRDefault="0000629F" w:rsidP="004D03B2">
                        <w:pPr>
                          <w:spacing w:line="252" w:lineRule="auto"/>
                          <w:rPr>
                            <w:rFonts w:ascii="Calibri" w:eastAsia="Calibri" w:hAnsi="Calibri"/>
                          </w:rPr>
                        </w:pPr>
                      </w:p>
                      <w:p w:rsidR="0000629F" w:rsidRDefault="0000629F" w:rsidP="004D03B2">
                        <w:pPr>
                          <w:spacing w:line="252" w:lineRule="auto"/>
                          <w:rPr>
                            <w:rFonts w:ascii="Calibri" w:eastAsia="Calibri" w:hAnsi="Calibri"/>
                          </w:rPr>
                        </w:pPr>
                      </w:p>
                    </w:txbxContent>
                  </v:textbox>
                </v:shape>
                <w10:anchorlock/>
              </v:group>
            </w:pict>
          </mc:Fallback>
        </mc:AlternateContent>
      </w:r>
    </w:p>
    <w:p w:rsidR="00C101EB" w:rsidRDefault="00C101EB" w:rsidP="00972624"/>
    <w:p w:rsidR="00C101EB" w:rsidRDefault="00C101EB" w:rsidP="00972624"/>
    <w:p w:rsidR="00C101EB" w:rsidRDefault="00C101EB" w:rsidP="00972624"/>
    <w:p w:rsidR="00C101EB" w:rsidRDefault="00C101EB" w:rsidP="00972624"/>
    <w:p w:rsidR="00972624" w:rsidRDefault="00972624" w:rsidP="002D5E0A">
      <w:pPr>
        <w:pStyle w:val="BodyTextIndent"/>
        <w:ind w:firstLine="0"/>
        <w:rPr>
          <w:kern w:val="0"/>
        </w:rPr>
      </w:pPr>
    </w:p>
    <w:p w:rsidR="005C7EDE" w:rsidRDefault="005C7EDE" w:rsidP="00972624">
      <w:pPr>
        <w:tabs>
          <w:tab w:val="center" w:pos="4680"/>
          <w:tab w:val="right" w:pos="9360"/>
        </w:tabs>
      </w:pPr>
    </w:p>
    <w:p w:rsidR="005C7EDE" w:rsidRDefault="005C7EDE" w:rsidP="00972624">
      <w:pPr>
        <w:tabs>
          <w:tab w:val="center" w:pos="4680"/>
          <w:tab w:val="right" w:pos="9360"/>
        </w:tabs>
      </w:pPr>
    </w:p>
    <w:p w:rsidR="005C7EDE" w:rsidRDefault="005C7EDE" w:rsidP="00972624">
      <w:pPr>
        <w:tabs>
          <w:tab w:val="center" w:pos="4680"/>
          <w:tab w:val="right" w:pos="9360"/>
        </w:tabs>
      </w:pPr>
      <w:r>
        <w:t>“Classical ICP” uses the point-to-point error metric.</w:t>
      </w:r>
    </w:p>
    <w:p w:rsidR="005C7EDE" w:rsidRDefault="005C7EDE" w:rsidP="00972624">
      <w:pPr>
        <w:tabs>
          <w:tab w:val="center" w:pos="4680"/>
          <w:tab w:val="right" w:pos="9360"/>
        </w:tabs>
      </w:pPr>
    </w:p>
    <w:p w:rsidR="00972624" w:rsidRDefault="00972624" w:rsidP="00972624">
      <w:pPr>
        <w:tabs>
          <w:tab w:val="center" w:pos="4680"/>
          <w:tab w:val="right" w:pos="9360"/>
        </w:tabs>
      </w:pPr>
      <w:r>
        <w:t>The ICP method as described in [</w:t>
      </w:r>
      <w:r w:rsidR="00CC13A9">
        <w:t>12</w:t>
      </w:r>
      <w:r w:rsidR="00AB60B8">
        <w:t>], [</w:t>
      </w:r>
      <w:r w:rsidR="00590903">
        <w:t>4</w:t>
      </w:r>
      <w:r>
        <w:t xml:space="preserve">] is summarized here. Let </w:t>
      </w:r>
      <m:oMath>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d>
        <m:r>
          <w:rPr>
            <w:rFonts w:ascii="Cambria Math" w:hAnsi="Cambria Math"/>
          </w:rPr>
          <m:t xml:space="preserve"> </m:t>
        </m:r>
      </m:oMath>
      <w:r>
        <w:t xml:space="preserve">be the reference point cloud set for </w:t>
      </w:r>
      <m:oMath>
        <m:r>
          <w:rPr>
            <w:rFonts w:ascii="Cambria Math" w:hAnsi="Cambria Math"/>
          </w:rPr>
          <m:t xml:space="preserve">i=1,2,…, </m:t>
        </m:r>
        <m:sSub>
          <m:sSubPr>
            <m:ctrlPr>
              <w:rPr>
                <w:rFonts w:ascii="Cambria Math" w:hAnsi="Cambria Math"/>
                <w:i/>
              </w:rPr>
            </m:ctrlPr>
          </m:sSubPr>
          <m:e>
            <m:r>
              <w:rPr>
                <w:rFonts w:ascii="Cambria Math" w:hAnsi="Cambria Math"/>
              </w:rPr>
              <m:t>N</m:t>
            </m:r>
          </m:e>
          <m:sub>
            <m:r>
              <w:rPr>
                <w:rFonts w:ascii="Cambria Math" w:hAnsi="Cambria Math"/>
              </w:rPr>
              <m:t>P</m:t>
            </m:r>
          </m:sub>
        </m:sSub>
      </m:oMath>
      <w:r>
        <w:t xml:space="preserve"> representing the workpiece to be aligned with the source point cloud set </w:t>
      </w:r>
      <m:oMath>
        <m:r>
          <w:rPr>
            <w:rFonts w:ascii="Cambria Math" w:eastAsiaTheme="minorEastAsia" w:hAnsi="Cambria Math"/>
          </w:rPr>
          <m:t>S=</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k</m:t>
                </m:r>
              </m:sub>
            </m:sSub>
          </m:e>
        </m:d>
      </m:oMath>
      <w:r>
        <w:t xml:space="preserve"> for </w:t>
      </w:r>
      <m:oMath>
        <m:r>
          <w:rPr>
            <w:rFonts w:ascii="Cambria Math" w:hAnsi="Cambria Math"/>
          </w:rPr>
          <m:t xml:space="preserve">k=1,2,…, </m:t>
        </m:r>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 xml:space="preserve"> </m:t>
        </m:r>
      </m:oMath>
      <w:r>
        <w:t xml:space="preserve">where </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r>
          <m:rPr>
            <m:sty m:val="p"/>
          </m:rP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k</m:t>
            </m:r>
          </m:sub>
        </m:sSub>
      </m:oMath>
      <w:r>
        <w:t xml:space="preserve">, and where each point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oMath>
      <w:r>
        <w:t xml:space="preserve"> corresponds to the point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k</m:t>
            </m:r>
          </m:sub>
        </m:sSub>
      </m:oMath>
      <w:r>
        <w:t xml:space="preserve"> with the same index (</w:t>
      </w:r>
      <w:r>
        <w:rPr>
          <w:i/>
        </w:rPr>
        <w:t>i=k</w:t>
      </w:r>
      <w:r>
        <w:t xml:space="preserve">). The reference set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 xml:space="preserve"> will come from a CAD model while the source cloud set </w:t>
      </w:r>
      <m:oMath>
        <m:r>
          <w:rPr>
            <w:rFonts w:ascii="Cambria Math" w:hAnsi="Cambria Math"/>
          </w:rPr>
          <m:t>S</m:t>
        </m:r>
      </m:oMath>
      <w:r>
        <w:t xml:space="preserve"> will be collected from a data scan of the real environment. The mean square objective function </w:t>
      </w:r>
      <w:r w:rsidR="009F4F0B">
        <w:t>using the p</w:t>
      </w:r>
      <w:r>
        <w:t>oint-to-</w:t>
      </w:r>
      <w:r w:rsidR="009F4F0B">
        <w:t>p</w:t>
      </w:r>
      <w:r>
        <w:t xml:space="preserve">oint </w:t>
      </w:r>
      <w:r w:rsidR="009F4F0B">
        <w:t>e</w:t>
      </w:r>
      <w:r>
        <w:t xml:space="preserve">rror </w:t>
      </w:r>
      <w:r w:rsidR="009F4F0B">
        <w:t>m</w:t>
      </w:r>
      <w:r>
        <w:t>etric</w:t>
      </w:r>
      <w:r w:rsidR="0087635D">
        <w:t xml:space="preserve"> (or point</w:t>
      </w:r>
      <w:r w:rsidR="00AB60B8">
        <w:t>-</w:t>
      </w:r>
      <w:r w:rsidR="0087635D">
        <w:t>to</w:t>
      </w:r>
      <w:r w:rsidR="00AB60B8">
        <w:t>-</w:t>
      </w:r>
      <w:r w:rsidR="0087635D">
        <w:t>plane</w:t>
      </w:r>
      <w:r w:rsidR="0093770A">
        <w:t xml:space="preserve"> [</w:t>
      </w:r>
      <w:r w:rsidR="005C7EDE">
        <w:t>4</w:t>
      </w:r>
      <w:r w:rsidR="0093770A">
        <w:t>]</w:t>
      </w:r>
      <w:r w:rsidR="006A563A">
        <w:t>[6]</w:t>
      </w:r>
      <w:r w:rsidR="0087635D">
        <w:t>)</w:t>
      </w:r>
      <w:r>
        <w:t xml:space="preserve"> to be minimized is,</w:t>
      </w:r>
    </w:p>
    <w:p w:rsidR="009A512F" w:rsidRDefault="009A512F" w:rsidP="00972624">
      <w:pPr>
        <w:tabs>
          <w:tab w:val="center" w:pos="4680"/>
          <w:tab w:val="right" w:pos="9360"/>
        </w:tabs>
      </w:pPr>
    </w:p>
    <w:p w:rsidR="00972624" w:rsidRDefault="009A512F" w:rsidP="00972624">
      <w:pPr>
        <w:tabs>
          <w:tab w:val="center" w:pos="4680"/>
          <w:tab w:val="right" w:pos="9360"/>
        </w:tabs>
        <w:jc w:val="center"/>
      </w:pP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m:t>
                </m:r>
              </m:sub>
            </m:sSub>
          </m:den>
        </m:f>
        <m:nary>
          <m:naryPr>
            <m:chr m:val="∑"/>
            <m:limLoc m:val="undOvr"/>
            <m:ctrlPr>
              <w:rPr>
                <w:rFonts w:ascii="Cambria Math" w:eastAsiaTheme="minorEastAsia" w:hAnsi="Cambria Math"/>
                <w:i/>
              </w:rPr>
            </m:ctrlPr>
          </m:naryPr>
          <m:sub>
            <m:r>
              <w:rPr>
                <w:rFonts w:ascii="Cambria Math" w:eastAsiaTheme="minorEastAsia" w:hAnsi="Cambria Math"/>
              </w:rPr>
              <m:t>i=1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m:t>
                </m:r>
              </m:sub>
            </m:sSub>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-t</m:t>
                    </m:r>
                  </m:e>
                </m:d>
              </m:e>
              <m:sup>
                <m:r>
                  <w:rPr>
                    <w:rFonts w:ascii="Cambria Math" w:eastAsiaTheme="minorEastAsia" w:hAnsi="Cambria Math"/>
                  </w:rPr>
                  <m:t>2</m:t>
                </m:r>
              </m:sup>
            </m:sSup>
          </m:e>
        </m:nary>
      </m:oMath>
      <w:r w:rsidR="00972624">
        <w:tab/>
        <w:t>(1)</w:t>
      </w:r>
    </w:p>
    <w:p w:rsidR="009A512F" w:rsidRDefault="009A512F" w:rsidP="00972624">
      <w:pPr>
        <w:tabs>
          <w:tab w:val="center" w:pos="4680"/>
          <w:tab w:val="right" w:pos="9360"/>
        </w:tabs>
        <w:jc w:val="center"/>
      </w:pPr>
    </w:p>
    <w:p w:rsidR="00972624" w:rsidRDefault="00972624" w:rsidP="00972624">
      <w:pPr>
        <w:tabs>
          <w:tab w:val="center" w:pos="4680"/>
          <w:tab w:val="right" w:pos="9360"/>
        </w:tabs>
      </w:pPr>
      <w:r>
        <w:t xml:space="preserve">where </w:t>
      </w:r>
      <m:oMath>
        <m:r>
          <w:rPr>
            <w:rFonts w:ascii="Cambria Math" w:eastAsiaTheme="minorEastAsia" w:hAnsi="Cambria Math"/>
          </w:rPr>
          <m:t>R ∈</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3x3</m:t>
            </m:r>
          </m:sup>
        </m:sSup>
      </m:oMath>
      <w:r>
        <w:t xml:space="preserve"> is an </w:t>
      </w:r>
      <m:oMath>
        <m:r>
          <w:rPr>
            <w:rFonts w:ascii="Cambria Math" w:eastAsiaTheme="minorEastAsia" w:hAnsi="Cambria Math"/>
          </w:rPr>
          <m:t>so(3)</m:t>
        </m:r>
      </m:oMath>
      <w:r>
        <w:t xml:space="preserve"> array that projects </w:t>
      </w:r>
      <m:oMath>
        <m:r>
          <w:rPr>
            <w:rFonts w:ascii="Cambria Math" w:hAnsi="Cambria Math"/>
          </w:rPr>
          <m:t>S</m:t>
        </m:r>
      </m:oMath>
      <w:r>
        <w:t xml:space="preserve"> onto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 xml:space="preserve"> and </w:t>
      </w:r>
      <m:oMath>
        <m:r>
          <w:rPr>
            <w:rFonts w:ascii="Cambria Math" w:eastAsiaTheme="minorEastAsia" w:hAnsi="Cambria Math"/>
          </w:rPr>
          <m:t>t ∈</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m:t>
            </m:r>
          </m:sup>
        </m:sSup>
      </m:oMath>
      <w:r>
        <w:t xml:space="preserve"> that translates </w:t>
      </w:r>
      <m:oMath>
        <m:r>
          <w:rPr>
            <w:rFonts w:ascii="Cambria Math" w:hAnsi="Cambria Math"/>
          </w:rPr>
          <m:t>S</m:t>
        </m:r>
      </m:oMath>
      <w:r>
        <w:t xml:space="preserve"> onto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 xml:space="preserve">. If the correct correspondences are known, the correct relative rotation/translation can be calculated in closed form. A closed form implementation that can be found in the PCL library </w:t>
      </w:r>
      <w:r w:rsidR="009F4F0B">
        <w:t>[16]</w:t>
      </w:r>
      <w:r>
        <w:t xml:space="preserve"> is briefly described. The center of mass </w:t>
      </w:r>
      <m:oMath>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R</m:t>
                </m:r>
              </m:e>
              <m:sub>
                <m:r>
                  <w:rPr>
                    <w:rFonts w:ascii="Cambria Math" w:hAnsi="Cambria Math"/>
                  </w:rPr>
                  <m:t>p</m:t>
                </m:r>
              </m:sub>
            </m:sSub>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S</m:t>
            </m:r>
          </m:sub>
        </m:sSub>
      </m:oMath>
      <w:r>
        <w:t xml:space="preserve"> for the reference point cloud set and source point cloud set respectively is calculated for each set as, </w:t>
      </w:r>
    </w:p>
    <w:p w:rsidR="009A512F" w:rsidRDefault="009A512F" w:rsidP="00972624">
      <w:pPr>
        <w:tabs>
          <w:tab w:val="center" w:pos="4680"/>
          <w:tab w:val="right" w:pos="9360"/>
        </w:tabs>
      </w:pPr>
    </w:p>
    <w:bookmarkStart w:id="8" w:name="_Hlk66193486"/>
    <w:p w:rsidR="00972624" w:rsidRDefault="0000629F" w:rsidP="00972624">
      <w:pPr>
        <w:tabs>
          <w:tab w:val="center" w:pos="4680"/>
          <w:tab w:val="right" w:pos="9360"/>
        </w:tabs>
      </w:pPr>
      <m:oMath>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R</m:t>
                </m:r>
              </m:e>
              <m:sub>
                <m:r>
                  <w:rPr>
                    <w:rFonts w:ascii="Cambria Math" w:hAnsi="Cambria Math"/>
                  </w:rPr>
                  <m:t>p</m:t>
                </m:r>
              </m:sub>
            </m:sSub>
          </m:sub>
        </m:sSub>
        <w:bookmarkEnd w:id="8"/>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r</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r</m:t>
                </m:r>
              </m:sub>
            </m:sSub>
          </m:sup>
          <m:e>
            <m:sSub>
              <m:sSubPr>
                <m:ctrlPr>
                  <w:rPr>
                    <w:rFonts w:ascii="Cambria Math" w:hAnsi="Cambria Math"/>
                    <w:i/>
                  </w:rPr>
                </m:ctrlPr>
              </m:sSubPr>
              <m:e>
                <m:r>
                  <w:rPr>
                    <w:rFonts w:ascii="Cambria Math" w:hAnsi="Cambria Math"/>
                  </w:rPr>
                  <m:t>r</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μ</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s</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s</m:t>
                </m:r>
              </m:sub>
            </m:sSub>
          </m:sup>
          <m:e>
            <m:sSub>
              <m:sSubPr>
                <m:ctrlPr>
                  <w:rPr>
                    <w:rFonts w:ascii="Cambria Math" w:hAnsi="Cambria Math"/>
                    <w:i/>
                  </w:rPr>
                </m:ctrlPr>
              </m:sSubPr>
              <m:e>
                <m:r>
                  <w:rPr>
                    <w:rFonts w:ascii="Cambria Math" w:hAnsi="Cambria Math"/>
                  </w:rPr>
                  <m:t>s</m:t>
                </m:r>
              </m:e>
              <m:sub>
                <m:r>
                  <w:rPr>
                    <w:rFonts w:ascii="Cambria Math" w:hAnsi="Cambria Math"/>
                  </w:rPr>
                  <m:t>i</m:t>
                </m:r>
              </m:sub>
            </m:sSub>
          </m:e>
        </m:nary>
      </m:oMath>
      <w:r w:rsidR="00972624">
        <w:tab/>
      </w:r>
      <w:r w:rsidR="00972624">
        <w:tab/>
        <w:t>(2)</w:t>
      </w:r>
    </w:p>
    <w:p w:rsidR="00972624" w:rsidRDefault="00972624" w:rsidP="00972624">
      <w:pPr>
        <w:tabs>
          <w:tab w:val="center" w:pos="4680"/>
          <w:tab w:val="right" w:pos="9360"/>
        </w:tabs>
      </w:pPr>
      <w:r>
        <w:t>The reference point cloud set and source point cloud set are shifted by their center mass such that they are distributed around zero as,</w:t>
      </w:r>
    </w:p>
    <w:p w:rsidR="00BA3EA9" w:rsidRDefault="00BA3EA9" w:rsidP="00972624">
      <w:pPr>
        <w:tabs>
          <w:tab w:val="center" w:pos="4680"/>
          <w:tab w:val="right" w:pos="9360"/>
        </w:tabs>
      </w:pPr>
    </w:p>
    <w:p w:rsidR="009A512F" w:rsidRDefault="0000629F" w:rsidP="00972624">
      <w:pPr>
        <w:tabs>
          <w:tab w:val="center" w:pos="4680"/>
          <w:tab w:val="right" w:pos="9360"/>
        </w:tabs>
      </w:pPr>
      <m:oMath>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p</m:t>
                </m:r>
              </m:sub>
            </m:sSub>
          </m:e>
          <m:sup>
            <m:r>
              <w:rPr>
                <w:rFonts w:ascii="Cambria Math" w:hAnsi="Cambria Math"/>
              </w:rPr>
              <m:t>'</m:t>
            </m:r>
          </m:sup>
        </m:sSup>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r</m:t>
                </m:r>
              </m:sub>
            </m:sSub>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m:t>
                </m:r>
              </m:sup>
            </m:sSubSup>
          </m:e>
        </m:d>
      </m:oMath>
      <w:r w:rsidR="00972624">
        <w:tab/>
        <w:t>(3)</w:t>
      </w:r>
    </w:p>
    <w:p w:rsidR="00BA3EA9" w:rsidRPr="004E11DD" w:rsidRDefault="00BA3EA9" w:rsidP="00BA3EA9">
      <w:pPr>
        <w:tabs>
          <w:tab w:val="center" w:pos="4680"/>
          <w:tab w:val="right" w:pos="9360"/>
        </w:tabs>
      </w:pPr>
    </w:p>
    <w:p w:rsidR="00BA3EA9" w:rsidRDefault="0000629F" w:rsidP="00BA3EA9">
      <w:pPr>
        <w:tabs>
          <w:tab w:val="center" w:pos="4680"/>
          <w:tab w:val="right" w:pos="9360"/>
        </w:tabs>
      </w:pPr>
      <m:oMath>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s</m:t>
                </m:r>
              </m:sub>
            </m:sSub>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m:t>
                </m:r>
              </m:sup>
            </m:sSubSup>
          </m:e>
        </m:d>
      </m:oMath>
      <w:r w:rsidR="00BA3EA9">
        <w:tab/>
        <w:t>(3)</w:t>
      </w:r>
    </w:p>
    <w:p w:rsidR="00972624" w:rsidRPr="009A512F" w:rsidRDefault="00972624" w:rsidP="00972624">
      <w:pPr>
        <w:tabs>
          <w:tab w:val="center" w:pos="4680"/>
          <w:tab w:val="right" w:pos="9360"/>
        </w:tabs>
      </w:pPr>
    </w:p>
    <w:p w:rsidR="00972624" w:rsidRDefault="00972624" w:rsidP="00972624">
      <w:pPr>
        <w:tabs>
          <w:tab w:val="center" w:pos="4680"/>
          <w:tab w:val="right" w:pos="9360"/>
        </w:tabs>
      </w:pPr>
      <w:r>
        <w:t xml:space="preserve">A cross-covariance matrix, </w:t>
      </w:r>
      <m:oMath>
        <m:r>
          <w:rPr>
            <w:rFonts w:ascii="Cambria Math" w:hAnsi="Cambria Math"/>
          </w:rPr>
          <m:t>W</m:t>
        </m:r>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3x3</m:t>
            </m:r>
          </m:sup>
        </m:sSup>
      </m:oMath>
      <w:r>
        <w:t xml:space="preserve"> is defined as </w:t>
      </w:r>
    </w:p>
    <w:p w:rsidR="009A512F" w:rsidRDefault="009A512F" w:rsidP="00972624">
      <w:pPr>
        <w:tabs>
          <w:tab w:val="center" w:pos="4680"/>
          <w:tab w:val="right" w:pos="9360"/>
        </w:tabs>
      </w:pPr>
    </w:p>
    <w:p w:rsidR="00972624" w:rsidRDefault="009A512F" w:rsidP="00972624">
      <w:pPr>
        <w:tabs>
          <w:tab w:val="center" w:pos="4680"/>
          <w:tab w:val="right" w:pos="9360"/>
        </w:tabs>
      </w:pPr>
      <m:oMath>
        <m:r>
          <w:rPr>
            <w:rFonts w:ascii="Cambria Math" w:hAnsi="Cambria Math"/>
          </w:rPr>
          <m:t xml:space="preserve">W= </m:t>
        </m:r>
        <m:nary>
          <m:naryPr>
            <m:chr m:val="∑"/>
            <m:limLoc m:val="subSup"/>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r</m:t>
                </m:r>
              </m:sub>
            </m:sSub>
          </m:sup>
          <m:e>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sSup>
                  <m:sSupPr>
                    <m:ctrlPr>
                      <w:rPr>
                        <w:rFonts w:ascii="Cambria Math" w:hAnsi="Cambria Math"/>
                        <w:i/>
                      </w:rPr>
                    </m:ctrlPr>
                  </m:sSupPr>
                  <m:e>
                    <m:r>
                      <w:rPr>
                        <w:rFonts w:ascii="Cambria Math" w:hAnsi="Cambria Math"/>
                      </w:rPr>
                      <m:t>s</m:t>
                    </m:r>
                  </m:e>
                  <m:sup>
                    <m:r>
                      <w:rPr>
                        <w:rFonts w:ascii="Cambria Math" w:hAnsi="Cambria Math"/>
                      </w:rPr>
                      <m:t>'</m:t>
                    </m:r>
                  </m:sup>
                </m:sSup>
              </m:e>
              <m:sub>
                <m:r>
                  <w:rPr>
                    <w:rFonts w:ascii="Cambria Math" w:hAnsi="Cambria Math"/>
                  </w:rPr>
                  <m:t>i</m:t>
                </m:r>
              </m:sub>
              <m:sup>
                <m:r>
                  <w:rPr>
                    <w:rFonts w:ascii="Cambria Math" w:hAnsi="Cambria Math"/>
                  </w:rPr>
                  <m:t>T</m:t>
                </m:r>
              </m:sup>
            </m:sSubSup>
          </m:e>
        </m:nary>
      </m:oMath>
      <w:r w:rsidR="00972624">
        <w:tab/>
        <w:t>(4)</w:t>
      </w:r>
    </w:p>
    <w:p w:rsidR="009A512F" w:rsidRDefault="009A512F" w:rsidP="00972624">
      <w:pPr>
        <w:tabs>
          <w:tab w:val="center" w:pos="4680"/>
          <w:tab w:val="right" w:pos="9360"/>
        </w:tabs>
      </w:pPr>
    </w:p>
    <w:p w:rsidR="00972624" w:rsidRDefault="00972624" w:rsidP="00972624">
      <w:pPr>
        <w:tabs>
          <w:tab w:val="center" w:pos="4680"/>
          <w:tab w:val="right" w:pos="9360"/>
        </w:tabs>
      </w:pPr>
      <w:r>
        <w:t xml:space="preserve">A singular value decomposition (SVD) of </w:t>
      </w:r>
      <m:oMath>
        <m:r>
          <w:rPr>
            <w:rFonts w:ascii="Cambria Math" w:hAnsi="Cambria Math"/>
          </w:rPr>
          <m:t>W</m:t>
        </m:r>
      </m:oMath>
      <w:r>
        <w:t xml:space="preserve"> is given as</w:t>
      </w:r>
    </w:p>
    <w:p w:rsidR="00972624" w:rsidRPr="00D26221" w:rsidRDefault="00972624" w:rsidP="00972624">
      <w:pPr>
        <w:tabs>
          <w:tab w:val="center" w:pos="4680"/>
          <w:tab w:val="right" w:pos="9360"/>
        </w:tabs>
      </w:pPr>
      <w:r>
        <w:tab/>
      </w:r>
      <m:oMath>
        <m:r>
          <w:rPr>
            <w:rFonts w:ascii="Cambria Math" w:hAnsi="Cambria Math"/>
          </w:rPr>
          <m:t>W=UD</m:t>
        </m:r>
        <m:sSup>
          <m:sSupPr>
            <m:ctrlPr>
              <w:rPr>
                <w:rFonts w:ascii="Cambria Math" w:hAnsi="Cambria Math"/>
                <w:i/>
              </w:rPr>
            </m:ctrlPr>
          </m:sSupPr>
          <m:e>
            <m:r>
              <w:rPr>
                <w:rFonts w:ascii="Cambria Math" w:hAnsi="Cambria Math"/>
              </w:rPr>
              <m:t>V</m:t>
            </m:r>
          </m:e>
          <m:sup>
            <m:r>
              <w:rPr>
                <w:rFonts w:ascii="Cambria Math" w:hAnsi="Cambria Math"/>
              </w:rPr>
              <m:t>T</m:t>
            </m:r>
          </m:sup>
        </m:sSup>
      </m:oMath>
      <w:r>
        <w:tab/>
        <w:t>(5)</w:t>
      </w:r>
    </w:p>
    <w:p w:rsidR="00972624" w:rsidRDefault="00972624" w:rsidP="00972624">
      <w:pPr>
        <w:tabs>
          <w:tab w:val="center" w:pos="4680"/>
          <w:tab w:val="right" w:pos="9360"/>
        </w:tabs>
      </w:pPr>
      <w:r>
        <w:t xml:space="preserve">where D is a diagonal matrix containing the singular values, </w:t>
      </w:r>
      <m:oMath>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 i=1:3</m:t>
        </m:r>
      </m:oMath>
      <w:r>
        <w:t xml:space="preserve">, ordered such that </w:t>
      </w:r>
      <m:oMath>
        <m:sSub>
          <m:sSubPr>
            <m:ctrlPr>
              <w:rPr>
                <w:rFonts w:ascii="Cambria Math" w:hAnsi="Cambria Math"/>
                <w:i/>
              </w:rPr>
            </m:ctrlPr>
          </m:sSubPr>
          <m:e>
            <m:r>
              <w:rPr>
                <w:rFonts w:ascii="Cambria Math" w:hAnsi="Cambria Math"/>
              </w:rPr>
              <m:t>σ</m:t>
            </m:r>
          </m:e>
          <m:sub>
            <m:r>
              <w:rPr>
                <w:rFonts w:ascii="Cambria Math" w:hAnsi="Cambria Math"/>
              </w:rPr>
              <m:t xml:space="preserve">1 </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 xml:space="preserve">3 </m:t>
            </m:r>
          </m:sub>
        </m:sSub>
      </m:oMath>
      <w:r>
        <w:t xml:space="preserve"> and </w:t>
      </w:r>
      <m:oMath>
        <m:r>
          <w:rPr>
            <w:rFonts w:ascii="Cambria Math" w:hAnsi="Cambria Math"/>
          </w:rPr>
          <m:t>U∈</m:t>
        </m:r>
        <m:sSup>
          <m:sSupPr>
            <m:ctrlPr>
              <w:rPr>
                <w:rFonts w:ascii="Cambria Math" w:hAnsi="Cambria Math"/>
                <w:i/>
              </w:rPr>
            </m:ctrlPr>
          </m:sSupPr>
          <m:e>
            <m:r>
              <w:rPr>
                <w:rFonts w:ascii="Cambria Math" w:hAnsi="Cambria Math"/>
              </w:rPr>
              <m:t>R</m:t>
            </m:r>
          </m:e>
          <m:sup>
            <m:r>
              <w:rPr>
                <w:rFonts w:ascii="Cambria Math" w:hAnsi="Cambria Math"/>
              </w:rPr>
              <m:t>3x3</m:t>
            </m:r>
          </m:sup>
        </m:sSup>
        <m:r>
          <w:rPr>
            <w:rFonts w:ascii="Cambria Math" w:hAnsi="Cambria Math"/>
          </w:rPr>
          <m:t xml:space="preserve">, </m:t>
        </m:r>
        <m:r>
          <m:rPr>
            <m:sty m:val="p"/>
          </m:rPr>
          <w:rPr>
            <w:rFonts w:ascii="Cambria Math" w:hAnsi="Cambria Math"/>
          </w:rPr>
          <m:t xml:space="preserve"> V</m:t>
        </m:r>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3x3</m:t>
            </m:r>
          </m:sup>
        </m:sSup>
      </m:oMath>
      <w:r>
        <w:t xml:space="preserve"> are the left and right singular vectors of </w:t>
      </w:r>
      <m:oMath>
        <m:r>
          <w:rPr>
            <w:rFonts w:ascii="Cambria Math" w:hAnsi="Cambria Math"/>
          </w:rPr>
          <m:t>W</m:t>
        </m:r>
      </m:oMath>
      <w:r>
        <w:t xml:space="preserve">.  When the </w:t>
      </w:r>
      <m:oMath>
        <m:r>
          <w:rPr>
            <w:rFonts w:ascii="Cambria Math" w:hAnsi="Cambria Math"/>
          </w:rPr>
          <m:t>rank</m:t>
        </m:r>
        <m:d>
          <m:dPr>
            <m:ctrlPr>
              <w:rPr>
                <w:rFonts w:ascii="Cambria Math" w:hAnsi="Cambria Math"/>
                <w:i/>
              </w:rPr>
            </m:ctrlPr>
          </m:dPr>
          <m:e>
            <m:r>
              <w:rPr>
                <w:rFonts w:ascii="Cambria Math" w:hAnsi="Cambria Math"/>
              </w:rPr>
              <m:t>W</m:t>
            </m:r>
          </m:e>
        </m:d>
        <m:r>
          <w:rPr>
            <w:rFonts w:ascii="Cambria Math" w:hAnsi="Cambria Math"/>
          </w:rPr>
          <m:t>=3</m:t>
        </m:r>
      </m:oMath>
      <w:r>
        <w:t xml:space="preserve">, the rotation </w:t>
      </w:r>
      <m:oMath>
        <m:r>
          <w:rPr>
            <w:rFonts w:ascii="Cambria Math" w:eastAsiaTheme="minorEastAsia" w:hAnsi="Cambria Math"/>
          </w:rPr>
          <m:t>R</m:t>
        </m:r>
      </m:oMath>
      <w:r>
        <w:t xml:space="preserve"> and translation </w:t>
      </w:r>
      <m:oMath>
        <m:r>
          <w:rPr>
            <w:rFonts w:ascii="Cambria Math" w:eastAsiaTheme="minorEastAsia" w:hAnsi="Cambria Math"/>
          </w:rPr>
          <m:t>t</m:t>
        </m:r>
      </m:oMath>
      <w:r>
        <w:t xml:space="preserve"> minimizing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oMath>
      <w:r>
        <w:t xml:space="preserve"> are unique and given by:</w:t>
      </w:r>
    </w:p>
    <w:p w:rsidR="00972624" w:rsidRPr="005475B0" w:rsidRDefault="00972624" w:rsidP="00972624">
      <w:pPr>
        <w:tabs>
          <w:tab w:val="center" w:pos="4680"/>
          <w:tab w:val="right" w:pos="9360"/>
        </w:tabs>
        <w:rPr>
          <w:i/>
        </w:rPr>
      </w:pPr>
      <w:r>
        <w:tab/>
      </w:r>
      <m:oMath>
        <m:r>
          <w:rPr>
            <w:rFonts w:ascii="Cambria Math" w:hAnsi="Cambria Math"/>
          </w:rPr>
          <m:t>R=U</m:t>
        </m:r>
        <m:sSup>
          <m:sSupPr>
            <m:ctrlPr>
              <w:rPr>
                <w:rFonts w:ascii="Cambria Math" w:hAnsi="Cambria Math"/>
                <w:i/>
              </w:rPr>
            </m:ctrlPr>
          </m:sSupPr>
          <m:e>
            <m:r>
              <w:rPr>
                <w:rFonts w:ascii="Cambria Math" w:hAnsi="Cambria Math"/>
              </w:rPr>
              <m:t>V</m:t>
            </m:r>
          </m:e>
          <m:sup>
            <m:r>
              <w:rPr>
                <w:rFonts w:ascii="Cambria Math" w:hAnsi="Cambria Math"/>
              </w:rPr>
              <m:t>T</m:t>
            </m:r>
          </m:sup>
        </m:sSup>
      </m:oMath>
      <w:r>
        <w:tab/>
        <w:t>(6)</w:t>
      </w:r>
    </w:p>
    <w:p w:rsidR="00972624" w:rsidRDefault="00972624" w:rsidP="00972624">
      <w:pPr>
        <w:tabs>
          <w:tab w:val="center" w:pos="4680"/>
          <w:tab w:val="right" w:pos="9360"/>
        </w:tabs>
      </w:pPr>
      <w:r>
        <w:t xml:space="preserve">and </w:t>
      </w:r>
    </w:p>
    <w:p w:rsidR="00972624" w:rsidRPr="000D4455" w:rsidRDefault="00972624" w:rsidP="00972624">
      <w:pPr>
        <w:tabs>
          <w:tab w:val="center" w:pos="4680"/>
          <w:tab w:val="right" w:pos="9360"/>
        </w:tabs>
      </w:pPr>
      <w:r>
        <w:tab/>
      </w:r>
      <m:oMath>
        <m:r>
          <w:rPr>
            <w:rFonts w:ascii="Cambria Math" w:hAnsi="Cambria Math"/>
          </w:rPr>
          <m:t xml:space="preserve">t= </m:t>
        </m:r>
        <m:sSub>
          <m:sSubPr>
            <m:ctrlPr>
              <w:rPr>
                <w:rFonts w:ascii="Cambria Math" w:hAnsi="Cambria Math"/>
                <w:i/>
              </w:rPr>
            </m:ctrlPr>
          </m:sSubPr>
          <m:e>
            <m:r>
              <w:rPr>
                <w:rFonts w:ascii="Cambria Math" w:hAnsi="Cambria Math"/>
              </w:rPr>
              <m:t>μ</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Rμ</m:t>
            </m:r>
          </m:e>
          <m:sub>
            <m:r>
              <w:rPr>
                <w:rFonts w:ascii="Cambria Math" w:hAnsi="Cambria Math"/>
              </w:rPr>
              <m:t>s</m:t>
            </m:r>
          </m:sub>
        </m:sSub>
      </m:oMath>
      <w:r>
        <w:tab/>
        <w:t>(7)</w:t>
      </w:r>
    </w:p>
    <w:p w:rsidR="00972624" w:rsidRDefault="00AE23BB" w:rsidP="00972624">
      <w:pPr>
        <w:tabs>
          <w:tab w:val="center" w:pos="4680"/>
          <w:tab w:val="right" w:pos="9360"/>
        </w:tabs>
      </w:pPr>
      <w:r>
        <w:rPr>
          <w:highlight w:val="yellow"/>
        </w:rPr>
        <w:t>The</w:t>
      </w:r>
      <w:r w:rsidR="00972624" w:rsidRPr="00650978">
        <w:rPr>
          <w:highlight w:val="yellow"/>
        </w:rPr>
        <w:t xml:space="preserve"> correspondence</w:t>
      </w:r>
      <w:r>
        <w:rPr>
          <w:highlight w:val="yellow"/>
        </w:rPr>
        <w:t xml:space="preserve"> between points</w:t>
      </w:r>
      <w:r w:rsidR="00972624" w:rsidRPr="00650978">
        <w:rPr>
          <w:highlight w:val="yellow"/>
        </w:rPr>
        <w:t xml:space="preserve"> assumed in </w:t>
      </w:r>
      <w:r w:rsidR="00CF3B9F">
        <w:rPr>
          <w:highlight w:val="yellow"/>
        </w:rPr>
        <w:t xml:space="preserve">equation </w:t>
      </w:r>
      <w:r w:rsidR="00972624" w:rsidRPr="00650978">
        <w:rPr>
          <w:highlight w:val="yellow"/>
        </w:rPr>
        <w:t xml:space="preserve">(1) are </w:t>
      </w:r>
      <w:r w:rsidR="00CF3B9F">
        <w:rPr>
          <w:highlight w:val="yellow"/>
        </w:rPr>
        <w:t>un</w:t>
      </w:r>
      <w:r w:rsidR="00972624" w:rsidRPr="00650978">
        <w:rPr>
          <w:highlight w:val="yellow"/>
        </w:rPr>
        <w:t>known</w:t>
      </w:r>
      <w:r w:rsidR="00CF3B9F">
        <w:rPr>
          <w:highlight w:val="yellow"/>
        </w:rPr>
        <w:t xml:space="preserve"> at the start</w:t>
      </w:r>
      <w:r w:rsidR="00972624" w:rsidRPr="00650978">
        <w:rPr>
          <w:highlight w:val="yellow"/>
        </w:rPr>
        <w:t>. Therefore, t</w:t>
      </w:r>
      <w:r w:rsidR="00CF3B9F">
        <w:rPr>
          <w:highlight w:val="yellow"/>
        </w:rPr>
        <w:t xml:space="preserve">his </w:t>
      </w:r>
      <w:r w:rsidR="00972624" w:rsidRPr="00650978">
        <w:rPr>
          <w:highlight w:val="yellow"/>
        </w:rPr>
        <w:t xml:space="preserve">process is performed </w:t>
      </w:r>
      <w:r w:rsidR="00CF3B9F">
        <w:rPr>
          <w:highlight w:val="yellow"/>
        </w:rPr>
        <w:t xml:space="preserve">through </w:t>
      </w:r>
      <w:r w:rsidR="00972624" w:rsidRPr="00650978">
        <w:rPr>
          <w:highlight w:val="yellow"/>
        </w:rPr>
        <w:t>iterati</w:t>
      </w:r>
      <w:r w:rsidR="00CF3B9F">
        <w:rPr>
          <w:highlight w:val="yellow"/>
        </w:rPr>
        <w:t xml:space="preserve">on </w:t>
      </w:r>
      <w:r w:rsidR="00967045" w:rsidRPr="00650978">
        <w:rPr>
          <w:highlight w:val="yellow"/>
        </w:rPr>
        <w:t>[]</w:t>
      </w:r>
      <w:r w:rsidR="00CF3B9F">
        <w:rPr>
          <w:highlight w:val="yellow"/>
        </w:rPr>
        <w:t xml:space="preserve">. </w:t>
      </w:r>
      <w:r w:rsidR="00972624">
        <w:t xml:space="preserve"> </w:t>
      </w:r>
      <w:r w:rsidR="00CF3B9F">
        <w:t>B</w:t>
      </w:r>
      <w:r w:rsidR="00972624">
        <w:t>y assuming a correspondence between the reference and source point cloud set based on a minimum distance between points. The source is corrected and the process repeats until convergence of the</w:t>
      </w:r>
      <w:r w:rsidR="00972624" w:rsidRPr="00F33FE5">
        <w:t xml:space="preserve"> </w:t>
      </w:r>
      <w:r w:rsidR="00972624">
        <w:t xml:space="preserve">source and reference point cloud set occurs as given in the error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oMath>
      <w:r w:rsidR="00972624">
        <w:t xml:space="preserve">. </w:t>
      </w:r>
    </w:p>
    <w:p w:rsidR="00972624" w:rsidRDefault="00972624" w:rsidP="007720FC">
      <w:pPr>
        <w:pStyle w:val="BodyTextIndent"/>
        <w:ind w:right="2520"/>
        <w:rPr>
          <w:kern w:val="0"/>
        </w:rPr>
      </w:pPr>
    </w:p>
    <w:p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 xml:space="preserve">PATH GENERATION </w:t>
      </w:r>
    </w:p>
    <w:p w:rsidR="00402C1D" w:rsidRPr="0012344E" w:rsidRDefault="00402C1D" w:rsidP="00402C1D">
      <w:pPr>
        <w:pStyle w:val="BodyTextIndent"/>
        <w:rPr>
          <w:rFonts w:ascii="Arial" w:hAnsi="Arial" w:cs="Arial"/>
          <w:b/>
          <w:kern w:val="0"/>
        </w:rPr>
      </w:pPr>
    </w:p>
    <w:p w:rsidR="00402C1D" w:rsidRDefault="00402C1D" w:rsidP="00402C1D">
      <w:pPr>
        <w:rPr>
          <w:b/>
          <w:bCs/>
        </w:rPr>
      </w:pPr>
      <w:r w:rsidRPr="006B6B64">
        <w:rPr>
          <w:b/>
          <w:bCs/>
        </w:rPr>
        <w:t>Transformation of Seam Points</w:t>
      </w:r>
    </w:p>
    <w:p w:rsidR="00402C1D" w:rsidRDefault="00402C1D" w:rsidP="00402C1D">
      <w:r w:rsidRPr="00DF469D">
        <w:t>Consider</w:t>
      </w:r>
      <w:r>
        <w:t xml:space="preserve"> a </w:t>
      </w:r>
      <w:proofErr w:type="spellStart"/>
      <w:r>
        <w:t>pointcloud</w:t>
      </w:r>
      <w:proofErr w:type="spellEnd"/>
      <w:r>
        <w:t xml:space="preserve"> set </w:t>
      </w:r>
      <m:oMath>
        <m:sSub>
          <m:sSubPr>
            <m:ctrlPr>
              <w:rPr>
                <w:rFonts w:ascii="Cambria Math" w:hAnsi="Cambria Math"/>
                <w:i/>
              </w:rPr>
            </m:ctrlPr>
          </m:sSubPr>
          <m:e>
            <m:r>
              <w:rPr>
                <w:rFonts w:ascii="Cambria Math" w:hAnsi="Cambria Math"/>
              </w:rPr>
              <m:t>R</m:t>
            </m:r>
          </m:e>
          <m:sub>
            <m:r>
              <w:rPr>
                <w:rFonts w:ascii="Cambria Math" w:hAnsi="Cambria Math"/>
              </w:rPr>
              <m:t>Seam</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e>
        </m:d>
        <m:r>
          <w:rPr>
            <w:rFonts w:ascii="Cambria Math" w:hAnsi="Cambria Math"/>
          </w:rPr>
          <m:t xml:space="preserve"> </m:t>
        </m:r>
      </m:oMath>
      <w:r>
        <w:t xml:space="preserve">for </w:t>
      </w:r>
      <m:oMath>
        <m:r>
          <w:rPr>
            <w:rFonts w:ascii="Cambria Math" w:hAnsi="Cambria Math"/>
          </w:rPr>
          <m:t xml:space="preserve">k=1,2,…, </m:t>
        </m:r>
        <m:sSub>
          <m:sSubPr>
            <m:ctrlPr>
              <w:rPr>
                <w:rFonts w:ascii="Cambria Math" w:hAnsi="Cambria Math"/>
                <w:i/>
              </w:rPr>
            </m:ctrlPr>
          </m:sSubPr>
          <m:e>
            <m:r>
              <w:rPr>
                <w:rFonts w:ascii="Cambria Math" w:hAnsi="Cambria Math"/>
              </w:rPr>
              <m:t>N</m:t>
            </m:r>
          </m:e>
          <m:sub>
            <m:r>
              <w:rPr>
                <w:rFonts w:ascii="Cambria Math" w:hAnsi="Cambria Math"/>
              </w:rPr>
              <m:t>S</m:t>
            </m:r>
          </m:sub>
        </m:sSub>
      </m:oMath>
      <w:r>
        <w:t xml:space="preserve"> located along the weld seam as described by the example application and defined in the CAD model. The weld seam exists at the shared location of the connecting faces of the two parts which make up the workpiece. The </w:t>
      </w:r>
      <w:proofErr w:type="spellStart"/>
      <w:r>
        <w:t>pointcloud</w:t>
      </w:r>
      <w:proofErr w:type="spellEnd"/>
      <w:r>
        <w:t xml:space="preserve"> set </w:t>
      </w:r>
      <m:oMath>
        <m:sSub>
          <m:sSubPr>
            <m:ctrlPr>
              <w:rPr>
                <w:rFonts w:ascii="Cambria Math" w:hAnsi="Cambria Math"/>
                <w:i/>
              </w:rPr>
            </m:ctrlPr>
          </m:sSubPr>
          <m:e>
            <m:r>
              <w:rPr>
                <w:rFonts w:ascii="Cambria Math" w:hAnsi="Cambria Math"/>
              </w:rPr>
              <m:t>R</m:t>
            </m:r>
          </m:e>
          <m:sub>
            <m:r>
              <w:rPr>
                <w:rFonts w:ascii="Cambria Math" w:hAnsi="Cambria Math"/>
              </w:rPr>
              <m:t>Seam</m:t>
            </m:r>
          </m:sub>
        </m:sSub>
      </m:oMath>
      <w:r>
        <w:t xml:space="preserve">  is a subset of the pointcloud set </w:t>
      </w:r>
      <m:oMath>
        <m:sSub>
          <m:sSubPr>
            <m:ctrlPr>
              <w:rPr>
                <w:rFonts w:ascii="Cambria Math" w:hAnsi="Cambria Math"/>
                <w:i/>
              </w:rPr>
            </m:ctrlPr>
          </m:sSubPr>
          <m:e>
            <m:r>
              <w:rPr>
                <w:rFonts w:ascii="Cambria Math" w:hAnsi="Cambria Math"/>
              </w:rPr>
              <m:t>R</m:t>
            </m:r>
          </m:e>
          <m:sub>
            <m:r>
              <w:rPr>
                <w:rFonts w:ascii="Cambria Math" w:hAnsi="Cambria Math"/>
              </w:rPr>
              <m:t xml:space="preserve">Part </m:t>
            </m:r>
          </m:sub>
        </m:sSub>
      </m:oMath>
      <w:r>
        <w:t xml:space="preserve"> which represents the workpiece.</w:t>
      </w:r>
    </w:p>
    <w:p w:rsidR="00402C1D" w:rsidRPr="00DF469D" w:rsidRDefault="00402C1D" w:rsidP="00402C1D">
      <w:pPr>
        <w:ind w:firstLine="720"/>
      </w:pPr>
      <w:r>
        <w:t xml:space="preserve"> </w:t>
      </w:r>
      <m:oMath>
        <m:sSub>
          <m:sSubPr>
            <m:ctrlPr>
              <w:rPr>
                <w:rFonts w:ascii="Cambria Math" w:hAnsi="Cambria Math"/>
                <w:i/>
              </w:rPr>
            </m:ctrlPr>
          </m:sSubPr>
          <m:e>
            <m:r>
              <w:rPr>
                <w:rFonts w:ascii="Cambria Math" w:hAnsi="Cambria Math"/>
              </w:rPr>
              <m:t>R</m:t>
            </m:r>
          </m:e>
          <m:sub>
            <m:r>
              <w:rPr>
                <w:rFonts w:ascii="Cambria Math" w:hAnsi="Cambria Math"/>
              </w:rPr>
              <m:t>Seam</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 xml:space="preserve">Part </m:t>
            </m:r>
          </m:sub>
        </m:sSub>
      </m:oMath>
    </w:p>
    <w:p w:rsidR="00402C1D" w:rsidRDefault="00402C1D" w:rsidP="00402C1D">
      <w:r>
        <w:rPr>
          <w:b/>
          <w:bCs/>
        </w:rPr>
        <w:tab/>
      </w:r>
      <w:r>
        <w:t xml:space="preserve">The </w:t>
      </w:r>
      <w:proofErr w:type="spellStart"/>
      <w:r>
        <w:t>pointcloud</w:t>
      </w:r>
      <w:proofErr w:type="spellEnd"/>
      <w:r>
        <w:t xml:space="preserve"> set </w:t>
      </w:r>
      <m:oMath>
        <m:sSub>
          <m:sSubPr>
            <m:ctrlPr>
              <w:rPr>
                <w:rFonts w:ascii="Cambria Math" w:hAnsi="Cambria Math"/>
                <w:i/>
              </w:rPr>
            </m:ctrlPr>
          </m:sSubPr>
          <m:e>
            <m:r>
              <w:rPr>
                <w:rFonts w:ascii="Cambria Math" w:hAnsi="Cambria Math"/>
              </w:rPr>
              <m:t>R</m:t>
            </m:r>
          </m:e>
          <m:sub>
            <m:r>
              <w:rPr>
                <w:rFonts w:ascii="Cambria Math" w:hAnsi="Cambria Math"/>
              </w:rPr>
              <m:t>Seam</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 xml:space="preserve">Part </m:t>
            </m:r>
          </m:sub>
        </m:sSub>
      </m:oMath>
      <w:r>
        <w:t xml:space="preserve">are defined with respect to a frame {{part}} located on the workpiece. </w:t>
      </w:r>
    </w:p>
    <w:p w:rsidR="00402C1D" w:rsidRDefault="00402C1D" w:rsidP="00402C1D">
      <w:r>
        <w:t xml:space="preserve">To complete the desired operation the robot must carry the torch along the weld seam. The path generation stage requires the robot tool path points to be described with respect to the fixed frame of the robot. The </w:t>
      </w:r>
      <w:proofErr w:type="spellStart"/>
      <w:r>
        <w:t>pointcloud</w:t>
      </w:r>
      <w:proofErr w:type="spellEnd"/>
      <w:r>
        <w:t xml:space="preserve"> sets </w:t>
      </w:r>
      <m:oMath>
        <m:sSub>
          <m:sSubPr>
            <m:ctrlPr>
              <w:rPr>
                <w:rFonts w:ascii="Cambria Math" w:hAnsi="Cambria Math"/>
                <w:i/>
              </w:rPr>
            </m:ctrlPr>
          </m:sSubPr>
          <m:e>
            <m:r>
              <w:rPr>
                <w:rFonts w:ascii="Cambria Math" w:hAnsi="Cambria Math"/>
              </w:rPr>
              <m:t>R</m:t>
            </m:r>
          </m:e>
          <m:sub>
            <m:r>
              <w:rPr>
                <w:rFonts w:ascii="Cambria Math" w:hAnsi="Cambria Math"/>
              </w:rPr>
              <m:t>Seam</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 xml:space="preserve">Part </m:t>
            </m:r>
          </m:sub>
        </m:sSub>
      </m:oMath>
      <w:r>
        <w:t xml:space="preserve">can be projected into the fixed frame of the robot with the rigid transformation for </w:t>
      </w:r>
      <m:oMath>
        <m:sSubSup>
          <m:sSubSupPr>
            <m:ctrlPr>
              <w:rPr>
                <w:rFonts w:ascii="Cambria Math" w:hAnsi="Cambria Math"/>
                <w:i/>
              </w:rPr>
            </m:ctrlPr>
          </m:sSubSupPr>
          <m:e>
            <m:r>
              <w:rPr>
                <w:rFonts w:ascii="Cambria Math" w:hAnsi="Cambria Math"/>
              </w:rPr>
              <m:t>T</m:t>
            </m:r>
          </m:e>
          <m:sub>
            <m:r>
              <w:rPr>
                <w:rFonts w:ascii="Cambria Math" w:hAnsi="Cambria Math"/>
              </w:rPr>
              <m:t>Robot</m:t>
            </m:r>
          </m:sub>
          <m:sup>
            <m:r>
              <w:rPr>
                <w:rFonts w:ascii="Cambria Math" w:hAnsi="Cambria Math"/>
              </w:rPr>
              <m:t>Part</m:t>
            </m:r>
          </m:sup>
        </m:sSubSup>
      </m:oMath>
      <w:r>
        <w:t xml:space="preserve">  resulting from the ICP routine described previously as it is the best available approximation of the workpiece pose.</w:t>
      </w:r>
    </w:p>
    <w:p w:rsidR="00402C1D" w:rsidRDefault="00402C1D" w:rsidP="00402C1D">
      <w:r>
        <w:tab/>
        <w:t xml:space="preserve">The set of points </w:t>
      </w:r>
      <m:oMath>
        <m:sSub>
          <m:sSubPr>
            <m:ctrlPr>
              <w:rPr>
                <w:rFonts w:ascii="Cambria Math" w:hAnsi="Cambria Math"/>
                <w:i/>
              </w:rPr>
            </m:ctrlPr>
          </m:sSubPr>
          <m:e>
            <m:r>
              <w:rPr>
                <w:rFonts w:ascii="Cambria Math" w:hAnsi="Cambria Math"/>
              </w:rPr>
              <m:t>R</m:t>
            </m:r>
          </m:e>
          <m:sub>
            <m:r>
              <w:rPr>
                <w:rFonts w:ascii="Cambria Math" w:hAnsi="Cambria Math"/>
              </w:rPr>
              <m:t>Tool</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oMath>
      <w:r>
        <w:t xml:space="preserve"> for </w:t>
      </w:r>
      <m:oMath>
        <m:r>
          <w:rPr>
            <w:rFonts w:ascii="Cambria Math" w:hAnsi="Cambria Math"/>
          </w:rPr>
          <m:t xml:space="preserve">l=1,2,…, </m:t>
        </m:r>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is found by applying the rotation </w:t>
      </w:r>
      <m:oMath>
        <m:r>
          <w:rPr>
            <w:rFonts w:ascii="Cambria Math" w:hAnsi="Cambria Math"/>
          </w:rPr>
          <m:t>R</m:t>
        </m:r>
      </m:oMath>
      <w:r>
        <w:t xml:space="preserve"> and translation </w:t>
      </w:r>
      <m:oMath>
        <m:r>
          <w:rPr>
            <w:rFonts w:ascii="Cambria Math" w:hAnsi="Cambria Math"/>
          </w:rPr>
          <m:t>t</m:t>
        </m:r>
      </m:oMath>
      <w:r>
        <w:t xml:space="preserve"> separately as shown. </w:t>
      </w:r>
      <m:oMath>
        <m:sSubSup>
          <m:sSubSupPr>
            <m:ctrlPr>
              <w:rPr>
                <w:rFonts w:ascii="Cambria Math" w:hAnsi="Cambria Math"/>
                <w:i/>
              </w:rPr>
            </m:ctrlPr>
          </m:sSubSupPr>
          <m:e>
            <m:r>
              <w:rPr>
                <w:rFonts w:ascii="Cambria Math" w:hAnsi="Cambria Math"/>
              </w:rPr>
              <m:t>T</m:t>
            </m:r>
          </m:e>
          <m:sub>
            <m:r>
              <w:rPr>
                <w:rFonts w:ascii="Cambria Math" w:hAnsi="Cambria Math"/>
              </w:rPr>
              <m:t>Robot</m:t>
            </m:r>
          </m:sub>
          <m:sup>
            <m:r>
              <w:rPr>
                <w:rFonts w:ascii="Cambria Math" w:hAnsi="Cambria Math"/>
              </w:rPr>
              <m:t>Part</m:t>
            </m:r>
          </m:sup>
        </m:sSubSup>
      </m:oMath>
      <w:r>
        <w:t xml:space="preserve"> = </w:t>
      </w:r>
      <w:proofErr w:type="spellStart"/>
      <w:proofErr w:type="gramStart"/>
      <w:r>
        <w:t>fn</w:t>
      </w:r>
      <w:proofErr w:type="spellEnd"/>
      <w:r>
        <w:t>(</w:t>
      </w:r>
      <w:proofErr w:type="gramEnd"/>
      <w:r>
        <w:t>R, t)</w:t>
      </w:r>
    </w:p>
    <w:p w:rsidR="00402C1D" w:rsidRDefault="00402C1D" w:rsidP="00402C1D">
      <w:r>
        <w:tab/>
      </w:r>
    </w:p>
    <w:p w:rsidR="00402C1D" w:rsidRDefault="0000629F" w:rsidP="00402C1D">
      <m:oMath>
        <m:sSub>
          <m:sSubPr>
            <m:ctrlPr>
              <w:rPr>
                <w:rFonts w:ascii="Cambria Math" w:hAnsi="Cambria Math"/>
                <w:i/>
              </w:rPr>
            </m:ctrlPr>
          </m:sSubPr>
          <m:e>
            <m:r>
              <w:rPr>
                <w:rFonts w:ascii="Cambria Math" w:hAnsi="Cambria Math"/>
              </w:rPr>
              <m:t>R</m:t>
            </m:r>
          </m:e>
          <m:sub>
            <m:r>
              <w:rPr>
                <w:rFonts w:ascii="Cambria Math" w:hAnsi="Cambria Math"/>
              </w:rPr>
              <m:t>Tool</m:t>
            </m:r>
          </m:sub>
        </m:sSub>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+t}</m:t>
        </m:r>
      </m:oMath>
      <w:r w:rsidR="00402C1D">
        <w:t xml:space="preserve"> for </w:t>
      </w:r>
      <m:oMath>
        <m:r>
          <w:rPr>
            <w:rFonts w:ascii="Cambria Math" w:hAnsi="Cambria Math"/>
          </w:rPr>
          <m:t xml:space="preserve">k=1,2,…, </m:t>
        </m:r>
        <m:sSub>
          <m:sSubPr>
            <m:ctrlPr>
              <w:rPr>
                <w:rFonts w:ascii="Cambria Math" w:hAnsi="Cambria Math"/>
                <w:i/>
              </w:rPr>
            </m:ctrlPr>
          </m:sSubPr>
          <m:e>
            <m:r>
              <w:rPr>
                <w:rFonts w:ascii="Cambria Math" w:hAnsi="Cambria Math"/>
              </w:rPr>
              <m:t>N</m:t>
            </m:r>
          </m:e>
          <m:sub>
            <m:r>
              <w:rPr>
                <w:rFonts w:ascii="Cambria Math" w:hAnsi="Cambria Math"/>
              </w:rPr>
              <m:t>S</m:t>
            </m:r>
          </m:sub>
        </m:sSub>
      </m:oMath>
      <w:r w:rsidR="00402C1D">
        <w:t xml:space="preserve"> </w:t>
      </w:r>
    </w:p>
    <w:p w:rsidR="00402C1D" w:rsidRPr="006B6B64" w:rsidRDefault="009F4F0B" w:rsidP="00402C1D">
      <w:pPr>
        <w:rPr>
          <w:b/>
          <w:bCs/>
        </w:rPr>
      </w:pPr>
      <w:r>
        <w:rPr>
          <w:noProof/>
        </w:rPr>
        <mc:AlternateContent>
          <mc:Choice Requires="wpc">
            <w:drawing>
              <wp:anchor distT="0" distB="0" distL="114300" distR="114300" simplePos="0" relativeHeight="251661312" behindDoc="0" locked="0" layoutInCell="1" allowOverlap="1" wp14:anchorId="39D1BE56" wp14:editId="65E4A37C">
                <wp:simplePos x="0" y="0"/>
                <wp:positionH relativeFrom="column">
                  <wp:posOffset>3600450</wp:posOffset>
                </wp:positionH>
                <wp:positionV relativeFrom="paragraph">
                  <wp:posOffset>154940</wp:posOffset>
                </wp:positionV>
                <wp:extent cx="2912110" cy="3562350"/>
                <wp:effectExtent l="0" t="0" r="2540" b="0"/>
                <wp:wrapTopAndBottom/>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0" name="Group 20"/>
                        <wpg:cNvGrpSpPr/>
                        <wpg:grpSpPr>
                          <a:xfrm>
                            <a:off x="165435" y="121568"/>
                            <a:ext cx="2559629" cy="3297515"/>
                            <a:chOff x="392713" y="0"/>
                            <a:chExt cx="2559629" cy="3297515"/>
                          </a:xfrm>
                        </wpg:grpSpPr>
                        <pic:pic xmlns:pic="http://schemas.openxmlformats.org/drawingml/2006/picture">
                          <pic:nvPicPr>
                            <pic:cNvPr id="43" name="Picture 43" descr="Diagram, engineering drawing&#10;&#10;Description automatically generated"/>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392713" y="1314185"/>
                              <a:ext cx="2559629" cy="1649667"/>
                            </a:xfrm>
                            <a:prstGeom prst="rect">
                              <a:avLst/>
                            </a:prstGeom>
                          </pic:spPr>
                        </pic:pic>
                        <pic:pic xmlns:pic="http://schemas.openxmlformats.org/drawingml/2006/picture">
                          <pic:nvPicPr>
                            <pic:cNvPr id="46" name="Picture 46"/>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578063" y="0"/>
                              <a:ext cx="2200108" cy="1276350"/>
                            </a:xfrm>
                            <a:prstGeom prst="rect">
                              <a:avLst/>
                            </a:prstGeom>
                          </pic:spPr>
                        </pic:pic>
                        <wps:wsp>
                          <wps:cNvPr id="101" name="Text Box 36"/>
                          <wps:cNvSpPr txBox="1"/>
                          <wps:spPr>
                            <a:xfrm>
                              <a:off x="671265" y="3013670"/>
                              <a:ext cx="1987366" cy="283845"/>
                            </a:xfrm>
                            <a:prstGeom prst="rect">
                              <a:avLst/>
                            </a:prstGeom>
                            <a:solidFill>
                              <a:schemeClr val="lt1"/>
                            </a:solidFill>
                            <a:ln w="6350">
                              <a:solidFill>
                                <a:schemeClr val="bg1"/>
                              </a:solidFill>
                            </a:ln>
                          </wps:spPr>
                          <wps:txbx>
                            <w:txbxContent>
                              <w:p w:rsidR="0000629F" w:rsidRDefault="0000629F" w:rsidP="00402C1D">
                                <w:pPr>
                                  <w:spacing w:line="252" w:lineRule="auto"/>
                                  <w:rPr>
                                    <w:rFonts w:ascii="Calibri" w:eastAsia="Calibri" w:hAnsi="Calibri"/>
                                  </w:rPr>
                                </w:pPr>
                                <w:r>
                                  <w:rPr>
                                    <w:rFonts w:ascii="Calibri" w:eastAsia="Calibri" w:hAnsi="Calibri"/>
                                  </w:rPr>
                                  <w:t>Figure 7 – Example Application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14:sizeRelH relativeFrom="margin">
                  <wp14:pctWidth>0</wp14:pctWidth>
                </wp14:sizeRelH>
                <wp14:sizeRelV relativeFrom="margin">
                  <wp14:pctHeight>0</wp14:pctHeight>
                </wp14:sizeRelV>
              </wp:anchor>
            </w:drawing>
          </mc:Choice>
          <mc:Fallback>
            <w:pict>
              <v:group w14:anchorId="39D1BE56" id="Canvas 41" o:spid="_x0000_s1166" editas="canvas" style="position:absolute;left:0;text-align:left;margin-left:283.5pt;margin-top:12.2pt;width:229.3pt;height:280.5pt;z-index:251661312;mso-position-horizontal-relative:text;mso-position-vertical-relative:text;mso-width-relative:margin;mso-height-relative:margin" coordsize="29121,35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">
                <v:shape id="_x0000_s1167" type="#_x0000_t75" style="position:absolute;width:29121;height:35623;visibility:visible;mso-wrap-style:square" filled="t">
                  <v:fill o:detectmouseclick="t"/>
                  <v:path o:connecttype="none"/>
                </v:shape>
                <v:group id="Group 20" o:spid="_x0000_s1168" style="position:absolute;left:1654;top:1215;width:25596;height:32975" coordorigin="3927" coordsize="25596,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Picture 43" o:spid="_x0000_s1169" type="#_x0000_t75" alt="Diagram, engineering drawing&#10;&#10;Description automatically generated" style="position:absolute;left:3927;top:13141;width:25596;height:16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">
                    <v:imagedata r:id="rId63" o:title="Diagram, engineering drawing&#10;&#10;Description automatically generated"/>
                  </v:shape>
                  <v:shape id="Picture 46" o:spid="_x0000_s1170" type="#_x0000_t75" style="position:absolute;left:5780;width:22001;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">
                    <v:imagedata r:id="rId64" o:title=""/>
                  </v:shape>
                  <v:shape id="Text Box 36" o:spid="_x0000_s1171" type="#_x0000_t202" style="position:absolute;left:6712;top:30136;width:19874;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" fillcolor="white [3201]" strokecolor="white [3212]" strokeweight=".5pt">
                    <v:textbox>
                      <w:txbxContent>
                        <w:p w:rsidR="0000629F" w:rsidRDefault="0000629F" w:rsidP="00402C1D">
                          <w:pPr>
                            <w:spacing w:line="252" w:lineRule="auto"/>
                            <w:rPr>
                              <w:rFonts w:ascii="Calibri" w:eastAsia="Calibri" w:hAnsi="Calibri"/>
                            </w:rPr>
                          </w:pPr>
                          <w:r>
                            <w:rPr>
                              <w:rFonts w:ascii="Calibri" w:eastAsia="Calibri" w:hAnsi="Calibri"/>
                            </w:rPr>
                            <w:t>Figure 7 – Example Application A</w:t>
                          </w:r>
                        </w:p>
                      </w:txbxContent>
                    </v:textbox>
                  </v:shape>
                </v:group>
                <w10:wrap type="topAndBottom"/>
              </v:group>
            </w:pict>
          </mc:Fallback>
        </mc:AlternateContent>
      </w:r>
    </w:p>
    <w:p w:rsidR="00402C1D" w:rsidRPr="006B6B64" w:rsidRDefault="00402C1D" w:rsidP="00402C1D">
      <w:pPr>
        <w:ind w:firstLine="720"/>
        <w:rPr>
          <w:b/>
          <w:bCs/>
        </w:rPr>
      </w:pPr>
      <w:r w:rsidRPr="006B6B64">
        <w:rPr>
          <w:b/>
          <w:bCs/>
        </w:rPr>
        <w:t>Joint Velocity Profile Generation</w:t>
      </w:r>
    </w:p>
    <w:p w:rsidR="00972624" w:rsidRDefault="00E07BB4" w:rsidP="000552C1">
      <w:pPr>
        <w:pStyle w:val="BodyTextIndent"/>
        <w:rPr>
          <w:kern w:val="0"/>
        </w:rPr>
      </w:pPr>
      <w:r>
        <w:rPr>
          <w:kern w:val="0"/>
        </w:rPr>
        <w:t xml:space="preserve">Canfield will add path generation here. </w:t>
      </w:r>
    </w:p>
    <w:p w:rsidR="00E07BB4" w:rsidRDefault="00E07BB4" w:rsidP="000552C1">
      <w:pPr>
        <w:pStyle w:val="BodyTextIndent"/>
        <w:rPr>
          <w:kern w:val="0"/>
        </w:rPr>
      </w:pPr>
    </w:p>
    <w:p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IMPLEMENTATION USING ROS AND PCL</w:t>
      </w:r>
    </w:p>
    <w:p w:rsidR="00402C1D" w:rsidRDefault="00402C1D" w:rsidP="00402C1D">
      <w:r>
        <w:t xml:space="preserve">This research has been implemented in ROS on Ubuntu Linux which provides a multi-threaded and distributed software framework for robotics applications.  </w:t>
      </w:r>
      <w:r>
        <w:tab/>
      </w:r>
    </w:p>
    <w:p w:rsidR="00402C1D" w:rsidRDefault="00910662" w:rsidP="00402C1D">
      <w:r>
        <w:rPr>
          <w:noProof/>
        </w:rPr>
        <mc:AlternateContent>
          <mc:Choice Requires="wpc">
            <w:drawing>
              <wp:anchor distT="0" distB="0" distL="114300" distR="114300" simplePos="0" relativeHeight="251662336" behindDoc="0" locked="0" layoutInCell="1" allowOverlap="1" wp14:anchorId="42D9B76D" wp14:editId="7FD3BFF0">
                <wp:simplePos x="0" y="0"/>
                <wp:positionH relativeFrom="page">
                  <wp:posOffset>4052978</wp:posOffset>
                </wp:positionH>
                <wp:positionV relativeFrom="paragraph">
                  <wp:posOffset>780523</wp:posOffset>
                </wp:positionV>
                <wp:extent cx="3060065" cy="3321050"/>
                <wp:effectExtent l="0" t="0" r="6985" b="0"/>
                <wp:wrapTopAndBottom/>
                <wp:docPr id="98" name="Canvas 9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9" name="Group 19"/>
                        <wpg:cNvGrpSpPr/>
                        <wpg:grpSpPr>
                          <a:xfrm>
                            <a:off x="140021" y="98355"/>
                            <a:ext cx="2754908" cy="3054646"/>
                            <a:chOff x="140021" y="184989"/>
                            <a:chExt cx="2754908" cy="3054646"/>
                          </a:xfrm>
                        </wpg:grpSpPr>
                        <pic:pic xmlns:pic="http://schemas.openxmlformats.org/drawingml/2006/picture">
                          <pic:nvPicPr>
                            <pic:cNvPr id="99" name="Picture 99" descr="Diagram, engineering drawing&#10;&#10;Description automatically generated"/>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517983" y="184989"/>
                              <a:ext cx="1741731" cy="1518355"/>
                            </a:xfrm>
                            <a:prstGeom prst="rect">
                              <a:avLst/>
                            </a:prstGeom>
                          </pic:spPr>
                        </pic:pic>
                        <pic:pic xmlns:pic="http://schemas.openxmlformats.org/drawingml/2006/picture">
                          <pic:nvPicPr>
                            <pic:cNvPr id="100" name="Picture 100" descr="A picture containing text&#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140021" y="1690591"/>
                              <a:ext cx="2691481" cy="1180810"/>
                            </a:xfrm>
                            <a:prstGeom prst="rect">
                              <a:avLst/>
                            </a:prstGeom>
                          </pic:spPr>
                        </pic:pic>
                        <wps:wsp>
                          <wps:cNvPr id="103" name="Text Box 36"/>
                          <wps:cNvSpPr txBox="1"/>
                          <wps:spPr>
                            <a:xfrm>
                              <a:off x="429031" y="2956425"/>
                              <a:ext cx="2465898" cy="283210"/>
                            </a:xfrm>
                            <a:prstGeom prst="rect">
                              <a:avLst/>
                            </a:prstGeom>
                            <a:solidFill>
                              <a:schemeClr val="lt1"/>
                            </a:solidFill>
                            <a:ln w="6350">
                              <a:solidFill>
                                <a:schemeClr val="bg1"/>
                              </a:solidFill>
                            </a:ln>
                          </wps:spPr>
                          <wps:txbx>
                            <w:txbxContent>
                              <w:p w:rsidR="0000629F" w:rsidRDefault="0000629F" w:rsidP="00402C1D">
                                <w:pPr>
                                  <w:spacing w:line="252" w:lineRule="auto"/>
                                  <w:rPr>
                                    <w:rFonts w:ascii="Calibri" w:eastAsia="Calibri" w:hAnsi="Calibri"/>
                                  </w:rPr>
                                </w:pPr>
                                <w:r>
                                  <w:rPr>
                                    <w:rFonts w:ascii="Calibri" w:eastAsia="Calibri" w:hAnsi="Calibri"/>
                                  </w:rPr>
                                  <w:t>Figure 8 – Example Application 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14:sizeRelH relativeFrom="margin">
                  <wp14:pctWidth>0</wp14:pctWidth>
                </wp14:sizeRelH>
                <wp14:sizeRelV relativeFrom="margin">
                  <wp14:pctHeight>0</wp14:pctHeight>
                </wp14:sizeRelV>
              </wp:anchor>
            </w:drawing>
          </mc:Choice>
          <mc:Fallback>
            <w:pict>
              <v:group w14:anchorId="42D9B76D" id="Canvas 98" o:spid="_x0000_s1172" editas="canvas" style="position:absolute;left:0;text-align:left;margin-left:319.15pt;margin-top:61.45pt;width:240.95pt;height:261.5pt;z-index:251662336;mso-position-horizontal-relative:page;mso-position-vertical-relative:text;mso-width-relative:margin;mso-height-relative:margin" coordsize="30600,33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">
                <v:shape id="_x0000_s1173" type="#_x0000_t75" style="position:absolute;width:30600;height:33210;visibility:visible;mso-wrap-style:square" filled="t">
                  <v:fill o:detectmouseclick="t"/>
                  <v:path o:connecttype="none"/>
                </v:shape>
                <v:group id="Group 19" o:spid="_x0000_s1174" style="position:absolute;left:1400;top:983;width:27549;height:30547" coordorigin="1400,1849" coordsize="27549,30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99" o:spid="_x0000_s1175" type="#_x0000_t75" alt="Diagram, engineering drawing&#10;&#10;Description automatically generated" style="position:absolute;left:5179;top:1849;width:17418;height:1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">
                    <v:imagedata r:id="rId67" o:title="Diagram, engineering drawing&#10;&#10;Description automatically generated"/>
                  </v:shape>
                  <v:shape id="Picture 100" o:spid="_x0000_s1176" type="#_x0000_t75" alt="A picture containing text&#10;&#10;Description automatically generated" style="position:absolute;left:1400;top:16905;width:26915;height:1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">
                    <v:imagedata r:id="rId68" o:title="A picture containing text&#10;&#10;Description automatically generated"/>
                  </v:shape>
                  <v:shape id="Text Box 36" o:spid="_x0000_s1177" type="#_x0000_t202" style="position:absolute;left:4290;top:29564;width:24659;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" fillcolor="white [3201]" strokecolor="white [3212]" strokeweight=".5pt">
                    <v:textbox>
                      <w:txbxContent>
                        <w:p w:rsidR="0000629F" w:rsidRDefault="0000629F" w:rsidP="00402C1D">
                          <w:pPr>
                            <w:spacing w:line="252" w:lineRule="auto"/>
                            <w:rPr>
                              <w:rFonts w:ascii="Calibri" w:eastAsia="Calibri" w:hAnsi="Calibri"/>
                            </w:rPr>
                          </w:pPr>
                          <w:r>
                            <w:rPr>
                              <w:rFonts w:ascii="Calibri" w:eastAsia="Calibri" w:hAnsi="Calibri"/>
                            </w:rPr>
                            <w:t>Figure 8 – Example Application B</w:t>
                          </w:r>
                        </w:p>
                      </w:txbxContent>
                    </v:textbox>
                  </v:shape>
                </v:group>
                <w10:wrap type="topAndBottom" anchorx="page"/>
              </v:group>
            </w:pict>
          </mc:Fallback>
        </mc:AlternateContent>
      </w:r>
      <w:r w:rsidR="00402C1D">
        <w:t xml:space="preserve">The combination of 2D LiDAR scans into 3D </w:t>
      </w:r>
      <w:proofErr w:type="spellStart"/>
      <w:r w:rsidR="00402C1D">
        <w:t>pointclouds</w:t>
      </w:r>
      <w:proofErr w:type="spellEnd"/>
      <w:r w:rsidR="00402C1D">
        <w:t xml:space="preserve"> was done using a custom ROS package </w:t>
      </w:r>
      <w:r w:rsidR="00402C1D" w:rsidRPr="000D27DB">
        <w:rPr>
          <w:i/>
          <w:iCs/>
        </w:rPr>
        <w:t>scan2cloud</w:t>
      </w:r>
      <w:r w:rsidR="00402C1D">
        <w:t xml:space="preserve"> that is based on </w:t>
      </w:r>
      <w:r w:rsidR="00402C1D" w:rsidRPr="00F359B0">
        <w:rPr>
          <w:i/>
          <w:iCs/>
        </w:rPr>
        <w:t>ROS</w:t>
      </w:r>
      <w:r w:rsidR="00402C1D">
        <w:t xml:space="preserve"> </w:t>
      </w:r>
      <w:proofErr w:type="spellStart"/>
      <w:r w:rsidR="00402C1D" w:rsidRPr="00F359B0">
        <w:rPr>
          <w:i/>
          <w:iCs/>
        </w:rPr>
        <w:t>laser_geometry</w:t>
      </w:r>
      <w:proofErr w:type="spellEnd"/>
      <w:r w:rsidR="00402C1D">
        <w:t xml:space="preserve">. The rigid transformation from the sensor frame to the base of the robot is programmed with </w:t>
      </w:r>
      <w:r w:rsidR="00402C1D" w:rsidRPr="00F359B0">
        <w:rPr>
          <w:i/>
          <w:iCs/>
        </w:rPr>
        <w:t xml:space="preserve">ROS </w:t>
      </w:r>
      <w:proofErr w:type="spellStart"/>
      <w:r w:rsidR="00402C1D" w:rsidRPr="00F359B0">
        <w:rPr>
          <w:i/>
          <w:iCs/>
        </w:rPr>
        <w:t>tf</w:t>
      </w:r>
      <w:proofErr w:type="spellEnd"/>
      <w:r w:rsidR="00402C1D">
        <w:t xml:space="preserve"> so that individual 2D scans collected using </w:t>
      </w:r>
      <w:r w:rsidR="00402C1D" w:rsidRPr="00F359B0">
        <w:rPr>
          <w:i/>
          <w:iCs/>
        </w:rPr>
        <w:t xml:space="preserve">ROS </w:t>
      </w:r>
      <w:proofErr w:type="spellStart"/>
      <w:r w:rsidR="00402C1D" w:rsidRPr="00F359B0">
        <w:rPr>
          <w:i/>
          <w:iCs/>
        </w:rPr>
        <w:t>rplidar</w:t>
      </w:r>
      <w:proofErr w:type="spellEnd"/>
      <w:r w:rsidR="00402C1D">
        <w:t xml:space="preserve"> can be processed and saved as a .</w:t>
      </w:r>
      <w:proofErr w:type="spellStart"/>
      <w:r w:rsidR="00402C1D">
        <w:t>pcd</w:t>
      </w:r>
      <w:proofErr w:type="spellEnd"/>
      <w:r w:rsidR="00402C1D">
        <w:t xml:space="preserve"> file with respect to a global origin.  </w:t>
      </w:r>
    </w:p>
    <w:p w:rsidR="00402C1D" w:rsidRDefault="00402C1D" w:rsidP="00402C1D"/>
    <w:p w:rsidR="00402C1D" w:rsidRDefault="00402C1D" w:rsidP="00402C1D">
      <w:r>
        <w:t>The .</w:t>
      </w:r>
      <w:proofErr w:type="spellStart"/>
      <w:r>
        <w:t>pcd</w:t>
      </w:r>
      <w:proofErr w:type="spellEnd"/>
      <w:r>
        <w:t xml:space="preserve"> file is used for permanent storage and several </w:t>
      </w:r>
      <w:proofErr w:type="spellStart"/>
      <w:r>
        <w:t>pointcloud</w:t>
      </w:r>
      <w:proofErr w:type="spellEnd"/>
      <w:r>
        <w:t xml:space="preserve"> data types </w:t>
      </w:r>
    </w:p>
    <w:p w:rsidR="00402C1D" w:rsidRDefault="00402C1D" w:rsidP="00402C1D"/>
    <w:p w:rsidR="00402C1D" w:rsidRDefault="00402C1D" w:rsidP="00402C1D">
      <w:r w:rsidRPr="4AD55289">
        <w:t xml:space="preserve">The robot and sensor are operated simultaneously using ROS, and the resulting </w:t>
      </w:r>
      <w:proofErr w:type="spellStart"/>
      <w:r w:rsidRPr="4AD55289">
        <w:t>pointcloud</w:t>
      </w:r>
      <w:proofErr w:type="spellEnd"/>
      <w:r w:rsidRPr="4AD55289">
        <w:t xml:space="preserve"> is saved as a .</w:t>
      </w:r>
      <w:proofErr w:type="spellStart"/>
      <w:r w:rsidRPr="4AD55289">
        <w:t>pcd</w:t>
      </w:r>
      <w:proofErr w:type="spellEnd"/>
      <w:r w:rsidRPr="4AD55289">
        <w:t xml:space="preserve"> file which can be processed using the Point Cloud Library or converted to </w:t>
      </w:r>
      <w:proofErr w:type="gramStart"/>
      <w:r w:rsidRPr="4AD55289">
        <w:t>a .ply</w:t>
      </w:r>
      <w:proofErr w:type="gramEnd"/>
      <w:r w:rsidRPr="4AD55289">
        <w:t xml:space="preserve"> polygon file.</w:t>
      </w:r>
    </w:p>
    <w:p w:rsidR="00972624" w:rsidRDefault="00972624" w:rsidP="000552C1">
      <w:pPr>
        <w:pStyle w:val="BodyTextIndent"/>
        <w:rPr>
          <w:kern w:val="0"/>
        </w:rPr>
      </w:pPr>
    </w:p>
    <w:p w:rsidR="008C095F" w:rsidRDefault="008C095F" w:rsidP="00402C1D">
      <w:pPr>
        <w:pStyle w:val="BodyTextIndent"/>
        <w:ind w:firstLine="0"/>
        <w:rPr>
          <w:kern w:val="0"/>
        </w:rPr>
      </w:pPr>
    </w:p>
    <w:p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MANUFACTURING APPLICATION</w:t>
      </w:r>
    </w:p>
    <w:p w:rsidR="00402C1D" w:rsidRDefault="00402C1D" w:rsidP="00402C1D">
      <w:r>
        <w:t xml:space="preserve">A manufacturing task is considered, in which a weldment is performed on a workpiece resting on a welding table. The workpiece in this task consists of multiple components to be joined through weldment. The relative alignment of the multiple components of the workpiece is assumed to be correct within the physical constraints of the designed part prior to the automated process. In practice, this alignment is set by the operator and secured using clamps or other fixtures. </w:t>
      </w:r>
    </w:p>
    <w:p w:rsidR="00402C1D" w:rsidRDefault="00402C1D" w:rsidP="00402C1D">
      <w:r w:rsidRPr="5003E31F">
        <w:t>Variation in surface quality and workpiece dimension and shape are likely present however these are not the focus of this process. The workpiece geometries are generally assumed to match those in the model within a working tolerance. These local model inaccuracies certainly affect the global information produced regarding the geometry and location of the weld, but these affects are minor.</w:t>
      </w:r>
    </w:p>
    <w:p w:rsidR="00402C1D" w:rsidRDefault="00402C1D" w:rsidP="00402C1D">
      <w:r>
        <w:t xml:space="preserve">Two example applications are considered. In the first of which, two square tubes are joined perpendicular to one another with a fillet weld along two of the shared edges. In the second application, a square tube is joined to a flat plate with a fillet weld along the shared edge between the two components. </w:t>
      </w:r>
      <w:commentRangeStart w:id="9"/>
      <w:r>
        <w:t xml:space="preserve">In each of these examples, the assembly is temporarily joined together by clamps which will be included in the lidar scan. Prior to the alignment process, these clamps will be removed from the </w:t>
      </w:r>
      <w:proofErr w:type="spellStart"/>
      <w:r>
        <w:t>pointcloud</w:t>
      </w:r>
      <w:proofErr w:type="spellEnd"/>
      <w:r>
        <w:t xml:space="preserve"> data via segmentation with RANSAC.</w:t>
      </w:r>
      <w:commentRangeEnd w:id="9"/>
      <w:r>
        <w:rPr>
          <w:rStyle w:val="CommentReference"/>
        </w:rPr>
        <w:commentReference w:id="9"/>
      </w:r>
    </w:p>
    <w:p w:rsidR="00402C1D" w:rsidRDefault="00402C1D" w:rsidP="00402C1D">
      <w:r>
        <w:t>In example application 1 the workpiece consists of two square tubes to be joined by weldment so that the tubes are perpendicular and form a tee.</w:t>
      </w:r>
    </w:p>
    <w:p w:rsidR="00402C1D" w:rsidRDefault="00402C1D" w:rsidP="00402C1D">
      <w:r>
        <w:t>In example application 2 the workpiece consists of a square tube to be joined by weldment to a flat plate so that the tube is perpendicular to the plate.</w:t>
      </w:r>
    </w:p>
    <w:p w:rsidR="00402C1D" w:rsidRDefault="00402C1D" w:rsidP="00402C1D"/>
    <w:p w:rsidR="00402C1D" w:rsidRDefault="00402C1D" w:rsidP="00402C1D"/>
    <w:p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SIMULATION RESULTS</w:t>
      </w:r>
    </w:p>
    <w:p w:rsidR="00402C1D" w:rsidRDefault="00402C1D" w:rsidP="00402C1D">
      <w:r>
        <w:t xml:space="preserve">Example application A and B were performed for testing and validation of the proposed approach using synthetic data generated from CAD models of the workspace including the table and clamps as shown in the figure above. The models of the scene were converted to </w:t>
      </w:r>
      <w:proofErr w:type="spellStart"/>
      <w:r>
        <w:t>pointclouds</w:t>
      </w:r>
      <w:proofErr w:type="spellEnd"/>
      <w:r>
        <w:t xml:space="preserve"> using the uniform sampling process described for the conversion of the source cloud. </w:t>
      </w:r>
    </w:p>
    <w:p w:rsidR="0003009E" w:rsidRDefault="0003009E" w:rsidP="00402C1D"/>
    <w:p w:rsidR="00C27004" w:rsidRDefault="00C27004" w:rsidP="00C27004"/>
    <w:tbl>
      <w:tblPr>
        <w:tblStyle w:val="TableGrid"/>
        <w:tblpPr w:leftFromText="180" w:rightFromText="180" w:vertAnchor="text" w:horzAnchor="margin" w:tblpY="562"/>
        <w:tblW w:w="0" w:type="auto"/>
        <w:tblLook w:val="04A0" w:firstRow="1" w:lastRow="0" w:firstColumn="1" w:lastColumn="0" w:noHBand="0" w:noVBand="1"/>
      </w:tblPr>
      <w:tblGrid>
        <w:gridCol w:w="1781"/>
        <w:gridCol w:w="1204"/>
        <w:gridCol w:w="941"/>
        <w:gridCol w:w="1194"/>
      </w:tblGrid>
      <w:tr w:rsidR="00C27004" w:rsidTr="005009E7">
        <w:tc>
          <w:tcPr>
            <w:tcW w:w="2860" w:type="dxa"/>
          </w:tcPr>
          <w:p w:rsidR="00C27004" w:rsidRDefault="00C27004" w:rsidP="005009E7">
            <w:pPr>
              <w:rPr>
                <w:rFonts w:ascii="Times New Roman" w:eastAsia="Times New Roman" w:hAnsi="Times New Roman" w:cs="Times New Roman"/>
              </w:rPr>
            </w:pPr>
          </w:p>
        </w:tc>
        <w:tc>
          <w:tcPr>
            <w:tcW w:w="1487" w:type="dxa"/>
          </w:tcPr>
          <w:p w:rsidR="00C27004" w:rsidRDefault="00C27004" w:rsidP="005009E7">
            <w:pPr>
              <w:rPr>
                <w:rFonts w:ascii="Times New Roman" w:eastAsia="Times New Roman" w:hAnsi="Times New Roman" w:cs="Times New Roman"/>
              </w:rPr>
            </w:pPr>
            <w:r>
              <w:rPr>
                <w:rFonts w:ascii="Times New Roman" w:eastAsia="Times New Roman" w:hAnsi="Times New Roman" w:cs="Times New Roman"/>
              </w:rPr>
              <w:t>X</w:t>
            </w:r>
          </w:p>
        </w:tc>
        <w:tc>
          <w:tcPr>
            <w:tcW w:w="941" w:type="dxa"/>
          </w:tcPr>
          <w:p w:rsidR="00C27004" w:rsidRDefault="00C27004" w:rsidP="005009E7">
            <w:pPr>
              <w:rPr>
                <w:rFonts w:ascii="Times New Roman" w:eastAsia="Times New Roman" w:hAnsi="Times New Roman" w:cs="Times New Roman"/>
              </w:rPr>
            </w:pPr>
            <w:r>
              <w:rPr>
                <w:rFonts w:ascii="Times New Roman" w:eastAsia="Times New Roman" w:hAnsi="Times New Roman" w:cs="Times New Roman"/>
              </w:rPr>
              <w:t>Y</w:t>
            </w:r>
          </w:p>
        </w:tc>
        <w:tc>
          <w:tcPr>
            <w:tcW w:w="1671" w:type="dxa"/>
          </w:tcPr>
          <w:p w:rsidR="00C27004" w:rsidRDefault="00C27004" w:rsidP="005009E7">
            <w:pPr>
              <w:rPr>
                <w:rFonts w:ascii="Times New Roman" w:eastAsia="Times New Roman" w:hAnsi="Times New Roman" w:cs="Times New Roman"/>
              </w:rPr>
            </w:pPr>
            <w:r>
              <w:rPr>
                <w:rFonts w:ascii="Times New Roman" w:eastAsia="Times New Roman" w:hAnsi="Times New Roman" w:cs="Times New Roman"/>
              </w:rPr>
              <w:t>Z</w:t>
            </w:r>
          </w:p>
        </w:tc>
      </w:tr>
      <w:tr w:rsidR="00C27004" w:rsidTr="005009E7">
        <w:tc>
          <w:tcPr>
            <w:tcW w:w="2860" w:type="dxa"/>
          </w:tcPr>
          <w:p w:rsidR="00C27004" w:rsidRDefault="00C27004" w:rsidP="005009E7">
            <w:pPr>
              <w:rPr>
                <w:rFonts w:ascii="Times New Roman" w:eastAsia="Times New Roman" w:hAnsi="Times New Roman" w:cs="Times New Roman"/>
              </w:rPr>
            </w:pPr>
            <w:r>
              <w:rPr>
                <w:rFonts w:ascii="Times New Roman" w:eastAsia="Times New Roman" w:hAnsi="Times New Roman" w:cs="Times New Roman"/>
              </w:rPr>
              <w:t>Expected Translation</w:t>
            </w:r>
          </w:p>
        </w:tc>
        <w:tc>
          <w:tcPr>
            <w:tcW w:w="1487" w:type="dxa"/>
          </w:tcPr>
          <w:p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0.25</w:t>
            </w:r>
          </w:p>
        </w:tc>
        <w:tc>
          <w:tcPr>
            <w:tcW w:w="941" w:type="dxa"/>
          </w:tcPr>
          <w:p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0.2</w:t>
            </w:r>
          </w:p>
        </w:tc>
        <w:tc>
          <w:tcPr>
            <w:tcW w:w="1671" w:type="dxa"/>
          </w:tcPr>
          <w:p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0.025</w:t>
            </w:r>
          </w:p>
        </w:tc>
      </w:tr>
      <w:tr w:rsidR="00C27004" w:rsidTr="005009E7">
        <w:tc>
          <w:tcPr>
            <w:tcW w:w="2860" w:type="dxa"/>
          </w:tcPr>
          <w:p w:rsidR="00C27004" w:rsidRDefault="00C27004" w:rsidP="005009E7">
            <w:pPr>
              <w:rPr>
                <w:rFonts w:ascii="Times New Roman" w:eastAsia="Times New Roman" w:hAnsi="Times New Roman" w:cs="Times New Roman"/>
              </w:rPr>
            </w:pPr>
            <w:r>
              <w:rPr>
                <w:rFonts w:ascii="Times New Roman" w:eastAsia="Times New Roman" w:hAnsi="Times New Roman" w:cs="Times New Roman"/>
              </w:rPr>
              <w:t>Measured Translation</w:t>
            </w:r>
          </w:p>
        </w:tc>
        <w:tc>
          <w:tcPr>
            <w:tcW w:w="1487" w:type="dxa"/>
          </w:tcPr>
          <w:p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0.251347</w:t>
            </w:r>
          </w:p>
        </w:tc>
        <w:tc>
          <w:tcPr>
            <w:tcW w:w="941" w:type="dxa"/>
          </w:tcPr>
          <w:p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0.19923</w:t>
            </w:r>
          </w:p>
        </w:tc>
        <w:tc>
          <w:tcPr>
            <w:tcW w:w="1671" w:type="dxa"/>
          </w:tcPr>
          <w:p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0.02436</w:t>
            </w:r>
          </w:p>
        </w:tc>
      </w:tr>
      <w:tr w:rsidR="00C27004" w:rsidTr="005009E7">
        <w:tc>
          <w:tcPr>
            <w:tcW w:w="2860" w:type="dxa"/>
          </w:tcPr>
          <w:p w:rsidR="00C27004" w:rsidRDefault="00C27004" w:rsidP="005009E7">
            <w:pPr>
              <w:rPr>
                <w:rFonts w:ascii="Times New Roman" w:eastAsia="Times New Roman" w:hAnsi="Times New Roman" w:cs="Times New Roman"/>
              </w:rPr>
            </w:pPr>
            <w:r>
              <w:rPr>
                <w:rFonts w:ascii="Times New Roman" w:eastAsia="Times New Roman" w:hAnsi="Times New Roman" w:cs="Times New Roman"/>
              </w:rPr>
              <w:t xml:space="preserve">Difference </w:t>
            </w:r>
          </w:p>
        </w:tc>
        <w:tc>
          <w:tcPr>
            <w:tcW w:w="1487" w:type="dxa"/>
          </w:tcPr>
          <w:p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-0.00134</w:t>
            </w:r>
          </w:p>
        </w:tc>
        <w:tc>
          <w:tcPr>
            <w:tcW w:w="941" w:type="dxa"/>
          </w:tcPr>
          <w:p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0.0007</w:t>
            </w:r>
            <w:r>
              <w:rPr>
                <w:rFonts w:ascii="Segoe UI" w:eastAsia="Times New Roman" w:hAnsi="Segoe UI" w:cs="Segoe UI"/>
                <w:sz w:val="21"/>
                <w:szCs w:val="21"/>
              </w:rPr>
              <w:t>7</w:t>
            </w:r>
          </w:p>
        </w:tc>
        <w:tc>
          <w:tcPr>
            <w:tcW w:w="1671" w:type="dxa"/>
          </w:tcPr>
          <w:p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0.0006</w:t>
            </w:r>
            <w:r>
              <w:rPr>
                <w:rFonts w:ascii="Segoe UI" w:eastAsia="Times New Roman" w:hAnsi="Segoe UI" w:cs="Segoe UI"/>
                <w:sz w:val="21"/>
                <w:szCs w:val="21"/>
              </w:rPr>
              <w:t>4</w:t>
            </w:r>
          </w:p>
        </w:tc>
      </w:tr>
    </w:tbl>
    <w:p w:rsidR="00C27004" w:rsidRDefault="00C27004" w:rsidP="00C27004">
      <w:r>
        <w:t>Simulation Results – Example Application A</w:t>
      </w:r>
    </w:p>
    <w:p w:rsidR="00C27004" w:rsidRDefault="00C27004" w:rsidP="00C27004"/>
    <w:p w:rsidR="00C27004" w:rsidRDefault="00C27004" w:rsidP="00C27004"/>
    <w:p w:rsidR="005A125A" w:rsidRDefault="005A125A" w:rsidP="00402C1D"/>
    <w:tbl>
      <w:tblPr>
        <w:tblStyle w:val="TableGrid"/>
        <w:tblpPr w:leftFromText="180" w:rightFromText="180" w:vertAnchor="text" w:horzAnchor="margin" w:tblpY="79"/>
        <w:tblW w:w="5215" w:type="dxa"/>
        <w:tblLayout w:type="fixed"/>
        <w:tblLook w:val="04A0" w:firstRow="1" w:lastRow="0" w:firstColumn="1" w:lastColumn="0" w:noHBand="0" w:noVBand="1"/>
      </w:tblPr>
      <w:tblGrid>
        <w:gridCol w:w="1885"/>
        <w:gridCol w:w="1170"/>
        <w:gridCol w:w="1170"/>
        <w:gridCol w:w="990"/>
      </w:tblGrid>
      <w:tr w:rsidR="006D46CE" w:rsidTr="006D46CE">
        <w:tc>
          <w:tcPr>
            <w:tcW w:w="1885" w:type="dxa"/>
          </w:tcPr>
          <w:p w:rsidR="006D46CE" w:rsidRDefault="006D46CE" w:rsidP="006D46CE">
            <w:pPr>
              <w:rPr>
                <w:rFonts w:ascii="Times New Roman" w:eastAsia="Times New Roman" w:hAnsi="Times New Roman" w:cs="Times New Roman"/>
              </w:rPr>
            </w:pPr>
          </w:p>
        </w:tc>
        <w:tc>
          <w:tcPr>
            <w:tcW w:w="1170" w:type="dxa"/>
          </w:tcPr>
          <w:p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Roll</w:t>
            </w:r>
          </w:p>
        </w:tc>
        <w:tc>
          <w:tcPr>
            <w:tcW w:w="1170" w:type="dxa"/>
          </w:tcPr>
          <w:p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Pitch</w:t>
            </w:r>
          </w:p>
        </w:tc>
        <w:tc>
          <w:tcPr>
            <w:tcW w:w="990" w:type="dxa"/>
          </w:tcPr>
          <w:p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Yaw</w:t>
            </w:r>
          </w:p>
        </w:tc>
      </w:tr>
      <w:tr w:rsidR="006D46CE" w:rsidTr="006D46CE">
        <w:tc>
          <w:tcPr>
            <w:tcW w:w="1885" w:type="dxa"/>
          </w:tcPr>
          <w:p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Expected Rotation</w:t>
            </w:r>
          </w:p>
        </w:tc>
        <w:tc>
          <w:tcPr>
            <w:tcW w:w="1170" w:type="dxa"/>
          </w:tcPr>
          <w:p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0.0</w:t>
            </w:r>
          </w:p>
        </w:tc>
        <w:tc>
          <w:tcPr>
            <w:tcW w:w="1170" w:type="dxa"/>
          </w:tcPr>
          <w:p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0.0</w:t>
            </w:r>
          </w:p>
        </w:tc>
        <w:tc>
          <w:tcPr>
            <w:tcW w:w="990" w:type="dxa"/>
          </w:tcPr>
          <w:p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0.52360</w:t>
            </w:r>
          </w:p>
        </w:tc>
      </w:tr>
      <w:tr w:rsidR="006D46CE" w:rsidTr="006D46CE">
        <w:trPr>
          <w:trHeight w:val="281"/>
        </w:trPr>
        <w:tc>
          <w:tcPr>
            <w:tcW w:w="1885" w:type="dxa"/>
          </w:tcPr>
          <w:p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Measured Rotation</w:t>
            </w:r>
          </w:p>
        </w:tc>
        <w:tc>
          <w:tcPr>
            <w:tcW w:w="1170" w:type="dxa"/>
          </w:tcPr>
          <w:p w:rsidR="006D46CE" w:rsidRDefault="006D46CE" w:rsidP="006D46CE">
            <w:pPr>
              <w:rPr>
                <w:rFonts w:ascii="Times New Roman" w:eastAsia="Times New Roman" w:hAnsi="Times New Roman" w:cs="Times New Roman"/>
              </w:rPr>
            </w:pPr>
            <w:r>
              <w:rPr>
                <w:rFonts w:ascii="Segoe UI" w:eastAsia="Times New Roman" w:hAnsi="Segoe UI" w:cs="Segoe UI"/>
                <w:sz w:val="21"/>
                <w:szCs w:val="21"/>
              </w:rPr>
              <w:t>-</w:t>
            </w:r>
            <w:r w:rsidRPr="00324E03">
              <w:rPr>
                <w:rFonts w:ascii="Segoe UI" w:eastAsia="Times New Roman" w:hAnsi="Segoe UI" w:cs="Segoe UI"/>
                <w:sz w:val="21"/>
                <w:szCs w:val="21"/>
              </w:rPr>
              <w:t>0.00918</w:t>
            </w:r>
          </w:p>
        </w:tc>
        <w:tc>
          <w:tcPr>
            <w:tcW w:w="1170" w:type="dxa"/>
          </w:tcPr>
          <w:p w:rsidR="006D46CE" w:rsidRDefault="006D46CE" w:rsidP="006D46CE">
            <w:pPr>
              <w:rPr>
                <w:rFonts w:ascii="Times New Roman" w:eastAsia="Times New Roman" w:hAnsi="Times New Roman" w:cs="Times New Roman"/>
              </w:rPr>
            </w:pPr>
            <w:r>
              <w:rPr>
                <w:rFonts w:ascii="Segoe UI" w:eastAsia="Times New Roman" w:hAnsi="Segoe UI" w:cs="Segoe UI"/>
                <w:sz w:val="21"/>
                <w:szCs w:val="21"/>
              </w:rPr>
              <w:t>-</w:t>
            </w:r>
            <w:r w:rsidRPr="00324E03">
              <w:rPr>
                <w:rFonts w:ascii="Segoe UI" w:eastAsia="Times New Roman" w:hAnsi="Segoe UI" w:cs="Segoe UI"/>
                <w:sz w:val="21"/>
                <w:szCs w:val="21"/>
              </w:rPr>
              <w:t>0.0068</w:t>
            </w:r>
            <w:r>
              <w:rPr>
                <w:rFonts w:ascii="Segoe UI" w:eastAsia="Times New Roman" w:hAnsi="Segoe UI" w:cs="Segoe UI"/>
                <w:sz w:val="21"/>
                <w:szCs w:val="21"/>
              </w:rPr>
              <w:t>1</w:t>
            </w:r>
          </w:p>
        </w:tc>
        <w:tc>
          <w:tcPr>
            <w:tcW w:w="990" w:type="dxa"/>
          </w:tcPr>
          <w:p w:rsidR="006D46CE" w:rsidRDefault="006D46CE" w:rsidP="006D46CE">
            <w:pPr>
              <w:rPr>
                <w:rFonts w:ascii="Times New Roman" w:eastAsia="Times New Roman" w:hAnsi="Times New Roman" w:cs="Times New Roman"/>
              </w:rPr>
            </w:pPr>
            <w:r w:rsidRPr="00324E03">
              <w:rPr>
                <w:rFonts w:ascii="Segoe UI" w:eastAsia="Times New Roman" w:hAnsi="Segoe UI" w:cs="Segoe UI"/>
                <w:sz w:val="21"/>
                <w:szCs w:val="21"/>
              </w:rPr>
              <w:t>0.52759</w:t>
            </w:r>
          </w:p>
        </w:tc>
      </w:tr>
      <w:tr w:rsidR="006D46CE" w:rsidTr="006D46CE">
        <w:tc>
          <w:tcPr>
            <w:tcW w:w="1885" w:type="dxa"/>
          </w:tcPr>
          <w:p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Difference</w:t>
            </w:r>
          </w:p>
        </w:tc>
        <w:tc>
          <w:tcPr>
            <w:tcW w:w="1170" w:type="dxa"/>
          </w:tcPr>
          <w:p w:rsidR="006D46CE" w:rsidRDefault="006D46CE" w:rsidP="006D46CE">
            <w:pPr>
              <w:rPr>
                <w:rFonts w:ascii="Times New Roman" w:eastAsia="Times New Roman" w:hAnsi="Times New Roman" w:cs="Times New Roman"/>
              </w:rPr>
            </w:pPr>
            <w:r w:rsidRPr="00324E03">
              <w:rPr>
                <w:rFonts w:ascii="Segoe UI" w:eastAsia="Times New Roman" w:hAnsi="Segoe UI" w:cs="Segoe UI"/>
                <w:sz w:val="21"/>
                <w:szCs w:val="21"/>
              </w:rPr>
              <w:t>0.00918</w:t>
            </w:r>
          </w:p>
        </w:tc>
        <w:tc>
          <w:tcPr>
            <w:tcW w:w="1170" w:type="dxa"/>
          </w:tcPr>
          <w:p w:rsidR="006D46CE" w:rsidRDefault="006D46CE" w:rsidP="006D46CE">
            <w:pPr>
              <w:rPr>
                <w:rFonts w:ascii="Times New Roman" w:eastAsia="Times New Roman" w:hAnsi="Times New Roman" w:cs="Times New Roman"/>
              </w:rPr>
            </w:pPr>
            <w:r w:rsidRPr="00324E03">
              <w:rPr>
                <w:rFonts w:ascii="Segoe UI" w:eastAsia="Times New Roman" w:hAnsi="Segoe UI" w:cs="Segoe UI"/>
                <w:sz w:val="21"/>
                <w:szCs w:val="21"/>
              </w:rPr>
              <w:t>0.00680</w:t>
            </w:r>
          </w:p>
        </w:tc>
        <w:tc>
          <w:tcPr>
            <w:tcW w:w="990" w:type="dxa"/>
          </w:tcPr>
          <w:p w:rsidR="006D46CE" w:rsidRDefault="006D46CE" w:rsidP="006D46CE">
            <w:pPr>
              <w:rPr>
                <w:rFonts w:ascii="Times New Roman" w:eastAsia="Times New Roman" w:hAnsi="Times New Roman" w:cs="Times New Roman"/>
              </w:rPr>
            </w:pPr>
            <w:r w:rsidRPr="00324E03">
              <w:rPr>
                <w:rFonts w:ascii="Segoe UI" w:eastAsia="Times New Roman" w:hAnsi="Segoe UI" w:cs="Segoe UI"/>
                <w:sz w:val="21"/>
                <w:szCs w:val="21"/>
              </w:rPr>
              <w:t>-0.00399</w:t>
            </w:r>
          </w:p>
        </w:tc>
      </w:tr>
    </w:tbl>
    <w:p w:rsidR="005A125A" w:rsidRDefault="005A125A" w:rsidP="00402C1D"/>
    <w:p w:rsidR="006D46CE" w:rsidRDefault="006D46CE" w:rsidP="006D46CE">
      <w:r>
        <w:t>Simulation Results – Example Application B</w:t>
      </w:r>
    </w:p>
    <w:p w:rsidR="006D46CE" w:rsidRDefault="006D46CE" w:rsidP="00402C1D"/>
    <w:tbl>
      <w:tblPr>
        <w:tblStyle w:val="TableGrid"/>
        <w:tblpPr w:leftFromText="180" w:rightFromText="180" w:vertAnchor="text" w:horzAnchor="margin" w:tblpY="55"/>
        <w:tblW w:w="0" w:type="auto"/>
        <w:tblLook w:val="04A0" w:firstRow="1" w:lastRow="0" w:firstColumn="1" w:lastColumn="0" w:noHBand="0" w:noVBand="1"/>
      </w:tblPr>
      <w:tblGrid>
        <w:gridCol w:w="2207"/>
        <w:gridCol w:w="1047"/>
        <w:gridCol w:w="717"/>
        <w:gridCol w:w="1149"/>
      </w:tblGrid>
      <w:tr w:rsidR="006D46CE" w:rsidTr="006D46CE">
        <w:tc>
          <w:tcPr>
            <w:tcW w:w="2207" w:type="dxa"/>
          </w:tcPr>
          <w:p w:rsidR="006D46CE" w:rsidRDefault="006D46CE" w:rsidP="006D46CE">
            <w:pPr>
              <w:rPr>
                <w:rFonts w:ascii="Times New Roman" w:eastAsia="Times New Roman" w:hAnsi="Times New Roman" w:cs="Times New Roman"/>
              </w:rPr>
            </w:pPr>
          </w:p>
        </w:tc>
        <w:tc>
          <w:tcPr>
            <w:tcW w:w="1047" w:type="dxa"/>
          </w:tcPr>
          <w:p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X</w:t>
            </w:r>
          </w:p>
        </w:tc>
        <w:tc>
          <w:tcPr>
            <w:tcW w:w="717" w:type="dxa"/>
          </w:tcPr>
          <w:p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Y</w:t>
            </w:r>
          </w:p>
        </w:tc>
        <w:tc>
          <w:tcPr>
            <w:tcW w:w="1149" w:type="dxa"/>
          </w:tcPr>
          <w:p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Z</w:t>
            </w:r>
          </w:p>
        </w:tc>
      </w:tr>
      <w:tr w:rsidR="006D46CE" w:rsidTr="006D46CE">
        <w:tc>
          <w:tcPr>
            <w:tcW w:w="2207" w:type="dxa"/>
          </w:tcPr>
          <w:p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Expected Translation</w:t>
            </w:r>
          </w:p>
        </w:tc>
        <w:tc>
          <w:tcPr>
            <w:tcW w:w="1047" w:type="dxa"/>
          </w:tcPr>
          <w:p w:rsidR="006D46CE" w:rsidRDefault="006D46CE" w:rsidP="006D46CE">
            <w:pPr>
              <w:rPr>
                <w:rFonts w:ascii="Times New Roman" w:eastAsia="Times New Roman" w:hAnsi="Times New Roman" w:cs="Times New Roman"/>
              </w:rPr>
            </w:pPr>
          </w:p>
        </w:tc>
        <w:tc>
          <w:tcPr>
            <w:tcW w:w="717" w:type="dxa"/>
          </w:tcPr>
          <w:p w:rsidR="006D46CE" w:rsidRDefault="006D46CE" w:rsidP="006D46CE">
            <w:pPr>
              <w:rPr>
                <w:rFonts w:ascii="Times New Roman" w:eastAsia="Times New Roman" w:hAnsi="Times New Roman" w:cs="Times New Roman"/>
              </w:rPr>
            </w:pPr>
          </w:p>
        </w:tc>
        <w:tc>
          <w:tcPr>
            <w:tcW w:w="1149" w:type="dxa"/>
          </w:tcPr>
          <w:p w:rsidR="006D46CE" w:rsidRDefault="006D46CE" w:rsidP="006D46CE">
            <w:pPr>
              <w:rPr>
                <w:rFonts w:ascii="Times New Roman" w:eastAsia="Times New Roman" w:hAnsi="Times New Roman" w:cs="Times New Roman"/>
              </w:rPr>
            </w:pPr>
          </w:p>
        </w:tc>
      </w:tr>
      <w:tr w:rsidR="006D46CE" w:rsidTr="006D46CE">
        <w:tc>
          <w:tcPr>
            <w:tcW w:w="2207" w:type="dxa"/>
          </w:tcPr>
          <w:p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Measured Translation</w:t>
            </w:r>
          </w:p>
        </w:tc>
        <w:tc>
          <w:tcPr>
            <w:tcW w:w="1047" w:type="dxa"/>
          </w:tcPr>
          <w:p w:rsidR="006D46CE" w:rsidRDefault="006D46CE" w:rsidP="006D46CE">
            <w:pPr>
              <w:rPr>
                <w:rFonts w:ascii="Times New Roman" w:eastAsia="Times New Roman" w:hAnsi="Times New Roman" w:cs="Times New Roman"/>
              </w:rPr>
            </w:pPr>
          </w:p>
        </w:tc>
        <w:tc>
          <w:tcPr>
            <w:tcW w:w="717" w:type="dxa"/>
          </w:tcPr>
          <w:p w:rsidR="006D46CE" w:rsidRDefault="006D46CE" w:rsidP="006D46CE">
            <w:pPr>
              <w:rPr>
                <w:rFonts w:ascii="Times New Roman" w:eastAsia="Times New Roman" w:hAnsi="Times New Roman" w:cs="Times New Roman"/>
              </w:rPr>
            </w:pPr>
          </w:p>
        </w:tc>
        <w:tc>
          <w:tcPr>
            <w:tcW w:w="1149" w:type="dxa"/>
          </w:tcPr>
          <w:p w:rsidR="006D46CE" w:rsidRDefault="006D46CE" w:rsidP="006D46CE">
            <w:pPr>
              <w:rPr>
                <w:rFonts w:ascii="Times New Roman" w:eastAsia="Times New Roman" w:hAnsi="Times New Roman" w:cs="Times New Roman"/>
              </w:rPr>
            </w:pPr>
          </w:p>
        </w:tc>
      </w:tr>
      <w:tr w:rsidR="006D46CE" w:rsidTr="006D46CE">
        <w:tc>
          <w:tcPr>
            <w:tcW w:w="2207" w:type="dxa"/>
          </w:tcPr>
          <w:p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 xml:space="preserve">Difference </w:t>
            </w:r>
          </w:p>
        </w:tc>
        <w:tc>
          <w:tcPr>
            <w:tcW w:w="1047" w:type="dxa"/>
          </w:tcPr>
          <w:p w:rsidR="006D46CE" w:rsidRDefault="006D46CE" w:rsidP="006D46CE">
            <w:pPr>
              <w:rPr>
                <w:rFonts w:ascii="Times New Roman" w:eastAsia="Times New Roman" w:hAnsi="Times New Roman" w:cs="Times New Roman"/>
              </w:rPr>
            </w:pPr>
          </w:p>
        </w:tc>
        <w:tc>
          <w:tcPr>
            <w:tcW w:w="717" w:type="dxa"/>
          </w:tcPr>
          <w:p w:rsidR="006D46CE" w:rsidRDefault="006D46CE" w:rsidP="006D46CE">
            <w:pPr>
              <w:rPr>
                <w:rFonts w:ascii="Times New Roman" w:eastAsia="Times New Roman" w:hAnsi="Times New Roman" w:cs="Times New Roman"/>
              </w:rPr>
            </w:pPr>
          </w:p>
        </w:tc>
        <w:tc>
          <w:tcPr>
            <w:tcW w:w="1149" w:type="dxa"/>
          </w:tcPr>
          <w:p w:rsidR="006D46CE" w:rsidRDefault="006D46CE" w:rsidP="006D46CE">
            <w:pPr>
              <w:rPr>
                <w:rFonts w:ascii="Times New Roman" w:eastAsia="Times New Roman" w:hAnsi="Times New Roman" w:cs="Times New Roman"/>
              </w:rPr>
            </w:pPr>
          </w:p>
        </w:tc>
      </w:tr>
    </w:tbl>
    <w:p w:rsidR="00402C1D" w:rsidRDefault="00402C1D" w:rsidP="00402C1D"/>
    <w:p w:rsidR="006D46CE" w:rsidRDefault="006D46CE" w:rsidP="00402C1D"/>
    <w:p w:rsidR="006D46CE" w:rsidRDefault="006D46CE" w:rsidP="006D46CE">
      <w:pPr>
        <w:pStyle w:val="BodyTextIndent"/>
        <w:ind w:left="360" w:firstLine="0"/>
        <w:rPr>
          <w:rFonts w:ascii="Arial" w:hAnsi="Arial" w:cs="Arial"/>
          <w:b/>
          <w:kern w:val="0"/>
        </w:rPr>
      </w:pPr>
    </w:p>
    <w:p w:rsidR="006D46CE" w:rsidRDefault="006D46CE" w:rsidP="006D46CE">
      <w:pPr>
        <w:pStyle w:val="BodyTextIndent"/>
        <w:ind w:left="360" w:firstLine="0"/>
        <w:rPr>
          <w:rFonts w:ascii="Arial" w:hAnsi="Arial" w:cs="Arial"/>
          <w:b/>
          <w:kern w:val="0"/>
        </w:rPr>
      </w:pPr>
    </w:p>
    <w:p w:rsidR="006D46CE" w:rsidRPr="006D46CE" w:rsidRDefault="00402C1D" w:rsidP="00402C1D">
      <w:pPr>
        <w:pStyle w:val="BodyTextIndent"/>
        <w:numPr>
          <w:ilvl w:val="0"/>
          <w:numId w:val="3"/>
        </w:numPr>
        <w:ind w:left="360"/>
        <w:rPr>
          <w:rFonts w:ascii="Arial" w:hAnsi="Arial" w:cs="Arial"/>
          <w:b/>
          <w:kern w:val="0"/>
        </w:rPr>
      </w:pPr>
      <w:r>
        <w:rPr>
          <w:rFonts w:ascii="Arial" w:hAnsi="Arial" w:cs="Arial"/>
          <w:b/>
          <w:kern w:val="0"/>
        </w:rPr>
        <w:t>EXPERIMENTAL RESULTS</w:t>
      </w:r>
    </w:p>
    <w:p w:rsidR="00402C1D" w:rsidRDefault="00402C1D" w:rsidP="00402C1D">
      <w:r>
        <w:t xml:space="preserve">Example Application A was performed with an </w:t>
      </w:r>
      <w:proofErr w:type="spellStart"/>
      <w:r>
        <w:t>Aubo</w:t>
      </w:r>
      <w:proofErr w:type="spellEnd"/>
      <w:r>
        <w:t xml:space="preserve"> i5 on a welding table with a RP-LiDAR A2 mounted to the end effector for generating 3D </w:t>
      </w:r>
      <w:proofErr w:type="spellStart"/>
      <w:r>
        <w:t>pointsclouds</w:t>
      </w:r>
      <w:proofErr w:type="spellEnd"/>
      <w:r w:rsidR="009D5C98">
        <w:t xml:space="preserve"> shown in figure 9</w:t>
      </w:r>
      <w:r>
        <w:t xml:space="preserve">. In the scanning stage the arm performed a sweeping motion while collecting a point cloud containing approximately half of the workpiece, a large portion of the table, and a small portion of the arm itself. The recorded points are restricted to those that fall in a selected region of the usable workspace of the robot. This collection process produces redundant data points representing the objects and the cloud data can become large. The approach presented is applied to the raw projected LiDAR points as described with respect to the base frame of the robot. </w:t>
      </w:r>
    </w:p>
    <w:p w:rsidR="00892890" w:rsidRPr="007F4A33" w:rsidRDefault="00892890" w:rsidP="00402C1D"/>
    <w:p w:rsidR="00402C1D" w:rsidRDefault="00402C1D" w:rsidP="00402C1D">
      <w:pPr>
        <w:rPr>
          <w:b/>
          <w:bCs/>
        </w:rPr>
      </w:pPr>
      <w:r>
        <w:rPr>
          <w:noProof/>
        </w:rPr>
        <mc:AlternateContent>
          <mc:Choice Requires="wpc">
            <w:drawing>
              <wp:inline distT="0" distB="0" distL="0" distR="0" wp14:anchorId="0EDA6357" wp14:editId="4AE4E38E">
                <wp:extent cx="3305175" cy="2934269"/>
                <wp:effectExtent l="0" t="0" r="9525" b="0"/>
                <wp:docPr id="7"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0" name="Picture 90"/>
                          <pic:cNvPicPr/>
                        </pic:nvPicPr>
                        <pic:blipFill>
                          <a:blip r:embed="rId70" cstate="print">
                            <a:extLst>
                              <a:ext uri="{28A0092B-C50C-407E-A947-70E740481C1C}">
                                <a14:useLocalDpi xmlns:a14="http://schemas.microsoft.com/office/drawing/2010/main" val="0"/>
                              </a:ext>
                            </a:extLst>
                          </a:blip>
                          <a:stretch>
                            <a:fillRect/>
                          </a:stretch>
                        </pic:blipFill>
                        <pic:spPr>
                          <a:xfrm>
                            <a:off x="566381" y="9"/>
                            <a:ext cx="2472093" cy="2053979"/>
                          </a:xfrm>
                          <a:prstGeom prst="rect">
                            <a:avLst/>
                          </a:prstGeom>
                        </pic:spPr>
                      </pic:pic>
                      <wps:wsp>
                        <wps:cNvPr id="104" name="Text Box 104"/>
                        <wps:cNvSpPr txBox="1"/>
                        <wps:spPr>
                          <a:xfrm>
                            <a:off x="269107" y="2381789"/>
                            <a:ext cx="2811913" cy="311995"/>
                          </a:xfrm>
                          <a:prstGeom prst="rect">
                            <a:avLst/>
                          </a:prstGeom>
                          <a:solidFill>
                            <a:schemeClr val="lt1"/>
                          </a:solidFill>
                          <a:ln w="6350">
                            <a:solidFill>
                              <a:prstClr val="black"/>
                            </a:solidFill>
                          </a:ln>
                        </wps:spPr>
                        <wps:txbx>
                          <w:txbxContent>
                            <w:p w:rsidR="0000629F" w:rsidRDefault="0000629F" w:rsidP="00402C1D">
                              <w:r>
                                <w:t>Figure 9 - Experimental Setup for Application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EDA6357" id="Canvas 7" o:spid="_x0000_s1178" editas="canvas" style="width:260.25pt;height:231.05pt;mso-position-horizontal-relative:char;mso-position-vertical-relative:line" coordsize="33051,29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">
                <v:shape id="_x0000_s1179" type="#_x0000_t75" style="position:absolute;width:33051;height:29337;visibility:visible;mso-wrap-style:square" filled="t">
                  <v:fill o:detectmouseclick="t"/>
                  <v:path o:connecttype="none"/>
                </v:shape>
                <v:shape id="Picture 90" o:spid="_x0000_s1180" type="#_x0000_t75" style="position:absolute;left:5663;width:24721;height:20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">
                  <v:imagedata r:id="rId71" o:title=""/>
                </v:shape>
                <v:shape id="Text Box 104" o:spid="_x0000_s1181" type="#_x0000_t202" style="position:absolute;left:2691;top:23817;width:28119;height:3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" fillcolor="white [3201]" strokeweight=".5pt">
                  <v:textbox>
                    <w:txbxContent>
                      <w:p w:rsidR="0000629F" w:rsidRDefault="0000629F" w:rsidP="00402C1D">
                        <w:r>
                          <w:t>Figure 9 - Experimental Setup for Application A</w:t>
                        </w:r>
                      </w:p>
                    </w:txbxContent>
                  </v:textbox>
                </v:shape>
                <w10:anchorlock/>
              </v:group>
            </w:pict>
          </mc:Fallback>
        </mc:AlternateContent>
      </w:r>
    </w:p>
    <w:p w:rsidR="001E0088" w:rsidRPr="001E0779" w:rsidRDefault="001E0088" w:rsidP="00402C1D">
      <w:r>
        <w:t xml:space="preserve">Calibration </w:t>
      </w:r>
      <w:r w:rsidR="0011288D">
        <w:t>of 3D LiDA</w:t>
      </w:r>
      <w:r w:rsidR="001E0779">
        <w:t>R</w:t>
      </w:r>
    </w:p>
    <w:tbl>
      <w:tblPr>
        <w:tblStyle w:val="TableGrid"/>
        <w:tblpPr w:leftFromText="180" w:rightFromText="180" w:vertAnchor="text" w:horzAnchor="margin" w:tblpXSpec="right" w:tblpY="136"/>
        <w:tblW w:w="0" w:type="auto"/>
        <w:tblLook w:val="04A0" w:firstRow="1" w:lastRow="0" w:firstColumn="1" w:lastColumn="0" w:noHBand="0" w:noVBand="1"/>
      </w:tblPr>
      <w:tblGrid>
        <w:gridCol w:w="1255"/>
        <w:gridCol w:w="1165"/>
        <w:gridCol w:w="1048"/>
        <w:gridCol w:w="1018"/>
      </w:tblGrid>
      <w:tr w:rsidR="001E0779" w:rsidTr="001E0779">
        <w:tc>
          <w:tcPr>
            <w:tcW w:w="1255" w:type="dxa"/>
          </w:tcPr>
          <w:p w:rsidR="001E0779" w:rsidRDefault="001E0779" w:rsidP="001E0779">
            <w:pPr>
              <w:rPr>
                <w:rFonts w:ascii="Times New Roman" w:eastAsia="Times New Roman" w:hAnsi="Times New Roman" w:cs="Times New Roman"/>
              </w:rPr>
            </w:pPr>
          </w:p>
        </w:tc>
        <w:tc>
          <w:tcPr>
            <w:tcW w:w="1165" w:type="dxa"/>
          </w:tcPr>
          <w:p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X (m)</w:t>
            </w:r>
          </w:p>
        </w:tc>
        <w:tc>
          <w:tcPr>
            <w:tcW w:w="1048" w:type="dxa"/>
          </w:tcPr>
          <w:p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Y (m)</w:t>
            </w:r>
          </w:p>
        </w:tc>
        <w:tc>
          <w:tcPr>
            <w:tcW w:w="1018" w:type="dxa"/>
          </w:tcPr>
          <w:p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Z (m)</w:t>
            </w:r>
          </w:p>
        </w:tc>
      </w:tr>
      <w:tr w:rsidR="001E0779" w:rsidTr="001E0779">
        <w:tc>
          <w:tcPr>
            <w:tcW w:w="1255" w:type="dxa"/>
          </w:tcPr>
          <w:p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Expected Translation</w:t>
            </w:r>
          </w:p>
        </w:tc>
        <w:tc>
          <w:tcPr>
            <w:tcW w:w="1165" w:type="dxa"/>
          </w:tcPr>
          <w:p w:rsidR="001E0779" w:rsidRPr="005C1190" w:rsidRDefault="001E0779" w:rsidP="001E0779">
            <w:pPr>
              <w:rPr>
                <w:rFonts w:ascii="Segoe UI" w:eastAsia="Times New Roman" w:hAnsi="Segoe UI" w:cs="Segoe UI"/>
                <w:sz w:val="21"/>
                <w:szCs w:val="21"/>
              </w:rPr>
            </w:pPr>
            <w:r w:rsidRPr="005C1190">
              <w:rPr>
                <w:rFonts w:ascii="Segoe UI" w:eastAsia="Times New Roman" w:hAnsi="Segoe UI" w:cs="Segoe UI"/>
                <w:sz w:val="21"/>
                <w:szCs w:val="21"/>
              </w:rPr>
              <w:t>0.</w:t>
            </w:r>
            <w:r>
              <w:rPr>
                <w:rFonts w:ascii="Segoe UI" w:eastAsia="Times New Roman" w:hAnsi="Segoe UI" w:cs="Segoe UI"/>
                <w:sz w:val="21"/>
                <w:szCs w:val="21"/>
              </w:rPr>
              <w:t>0</w:t>
            </w:r>
          </w:p>
          <w:p w:rsidR="001E0779" w:rsidRDefault="001E0779" w:rsidP="001E0779">
            <w:pPr>
              <w:rPr>
                <w:rFonts w:ascii="Times New Roman" w:eastAsia="Times New Roman" w:hAnsi="Times New Roman" w:cs="Times New Roman"/>
              </w:rPr>
            </w:pPr>
          </w:p>
        </w:tc>
        <w:tc>
          <w:tcPr>
            <w:tcW w:w="1048" w:type="dxa"/>
          </w:tcPr>
          <w:p w:rsidR="001E0779" w:rsidRDefault="001E0779" w:rsidP="001E0779">
            <w:pPr>
              <w:rPr>
                <w:rFonts w:ascii="Times New Roman" w:eastAsia="Times New Roman" w:hAnsi="Times New Roman" w:cs="Times New Roman"/>
              </w:rPr>
            </w:pPr>
            <w:r>
              <w:rPr>
                <w:rFonts w:ascii="Segoe UI" w:eastAsia="Times New Roman" w:hAnsi="Segoe UI" w:cs="Segoe UI"/>
                <w:sz w:val="21"/>
                <w:szCs w:val="21"/>
              </w:rPr>
              <w:t>-</w:t>
            </w:r>
            <w:r w:rsidRPr="005C1190">
              <w:rPr>
                <w:rFonts w:ascii="Segoe UI" w:eastAsia="Times New Roman" w:hAnsi="Segoe UI" w:cs="Segoe UI"/>
                <w:sz w:val="21"/>
                <w:szCs w:val="21"/>
              </w:rPr>
              <w:t>0.6096</w:t>
            </w:r>
            <w:r>
              <w:rPr>
                <w:rFonts w:ascii="Segoe UI" w:eastAsia="Times New Roman" w:hAnsi="Segoe UI" w:cs="Segoe UI"/>
                <w:sz w:val="21"/>
                <w:szCs w:val="21"/>
              </w:rPr>
              <w:t>0</w:t>
            </w:r>
          </w:p>
        </w:tc>
        <w:tc>
          <w:tcPr>
            <w:tcW w:w="1018" w:type="dxa"/>
          </w:tcPr>
          <w:p w:rsidR="001E0779" w:rsidRDefault="001E0779" w:rsidP="001E0779">
            <w:pPr>
              <w:rPr>
                <w:rFonts w:ascii="Times New Roman" w:eastAsia="Times New Roman" w:hAnsi="Times New Roman" w:cs="Times New Roman"/>
              </w:rPr>
            </w:pPr>
            <w:r w:rsidRPr="005C1190">
              <w:rPr>
                <w:rFonts w:ascii="Segoe UI" w:eastAsia="Times New Roman" w:hAnsi="Segoe UI" w:cs="Segoe UI"/>
                <w:sz w:val="21"/>
                <w:szCs w:val="21"/>
              </w:rPr>
              <w:t>0.0254</w:t>
            </w:r>
            <w:r>
              <w:rPr>
                <w:rFonts w:ascii="Segoe UI" w:eastAsia="Times New Roman" w:hAnsi="Segoe UI" w:cs="Segoe UI"/>
                <w:sz w:val="21"/>
                <w:szCs w:val="21"/>
              </w:rPr>
              <w:t>0</w:t>
            </w:r>
          </w:p>
        </w:tc>
      </w:tr>
      <w:tr w:rsidR="001E0779" w:rsidTr="001E0779">
        <w:tc>
          <w:tcPr>
            <w:tcW w:w="1255" w:type="dxa"/>
          </w:tcPr>
          <w:p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Measured Translation</w:t>
            </w:r>
          </w:p>
        </w:tc>
        <w:tc>
          <w:tcPr>
            <w:tcW w:w="1165" w:type="dxa"/>
          </w:tcPr>
          <w:p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0.00893</w:t>
            </w:r>
          </w:p>
        </w:tc>
        <w:tc>
          <w:tcPr>
            <w:tcW w:w="1048" w:type="dxa"/>
          </w:tcPr>
          <w:p w:rsidR="001E0779" w:rsidRDefault="001E0779" w:rsidP="001E0779">
            <w:pPr>
              <w:rPr>
                <w:rFonts w:ascii="Times New Roman" w:eastAsia="Times New Roman" w:hAnsi="Times New Roman" w:cs="Times New Roman"/>
              </w:rPr>
            </w:pPr>
            <w:r w:rsidRPr="005C1190">
              <w:rPr>
                <w:rFonts w:ascii="Segoe UI" w:eastAsia="Times New Roman" w:hAnsi="Segoe UI" w:cs="Segoe UI"/>
                <w:sz w:val="21"/>
                <w:szCs w:val="21"/>
              </w:rPr>
              <w:t>-0.</w:t>
            </w:r>
            <w:r>
              <w:rPr>
                <w:rFonts w:ascii="Segoe UI" w:eastAsia="Times New Roman" w:hAnsi="Segoe UI" w:cs="Segoe UI"/>
                <w:sz w:val="21"/>
                <w:szCs w:val="21"/>
              </w:rPr>
              <w:t>60874</w:t>
            </w:r>
          </w:p>
        </w:tc>
        <w:tc>
          <w:tcPr>
            <w:tcW w:w="1018" w:type="dxa"/>
          </w:tcPr>
          <w:p w:rsidR="001E0779" w:rsidRPr="005C1190" w:rsidRDefault="001E0779" w:rsidP="001E0779">
            <w:pPr>
              <w:rPr>
                <w:rFonts w:ascii="Segoe UI" w:eastAsia="Times New Roman" w:hAnsi="Segoe UI" w:cs="Segoe UI"/>
                <w:sz w:val="21"/>
                <w:szCs w:val="21"/>
              </w:rPr>
            </w:pPr>
            <w:r w:rsidRPr="005C1190">
              <w:rPr>
                <w:rFonts w:ascii="Segoe UI" w:eastAsia="Times New Roman" w:hAnsi="Segoe UI" w:cs="Segoe UI"/>
                <w:sz w:val="21"/>
                <w:szCs w:val="21"/>
              </w:rPr>
              <w:t>0.020</w:t>
            </w:r>
            <w:r>
              <w:rPr>
                <w:rFonts w:ascii="Segoe UI" w:eastAsia="Times New Roman" w:hAnsi="Segoe UI" w:cs="Segoe UI"/>
                <w:sz w:val="21"/>
                <w:szCs w:val="21"/>
              </w:rPr>
              <w:t>03</w:t>
            </w:r>
          </w:p>
          <w:p w:rsidR="001E0779" w:rsidRDefault="001E0779" w:rsidP="001E0779">
            <w:pPr>
              <w:rPr>
                <w:rFonts w:ascii="Times New Roman" w:eastAsia="Times New Roman" w:hAnsi="Times New Roman" w:cs="Times New Roman"/>
              </w:rPr>
            </w:pPr>
          </w:p>
        </w:tc>
      </w:tr>
      <w:tr w:rsidR="001E0779" w:rsidTr="001E0779">
        <w:tc>
          <w:tcPr>
            <w:tcW w:w="1255" w:type="dxa"/>
          </w:tcPr>
          <w:p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 xml:space="preserve">Difference </w:t>
            </w:r>
          </w:p>
        </w:tc>
        <w:tc>
          <w:tcPr>
            <w:tcW w:w="1165" w:type="dxa"/>
          </w:tcPr>
          <w:p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-0.00893</w:t>
            </w:r>
          </w:p>
        </w:tc>
        <w:tc>
          <w:tcPr>
            <w:tcW w:w="1048" w:type="dxa"/>
          </w:tcPr>
          <w:p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-0.00086</w:t>
            </w:r>
          </w:p>
        </w:tc>
        <w:tc>
          <w:tcPr>
            <w:tcW w:w="1018" w:type="dxa"/>
          </w:tcPr>
          <w:p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0.00537</w:t>
            </w:r>
          </w:p>
        </w:tc>
      </w:tr>
    </w:tbl>
    <w:p w:rsidR="001E0088" w:rsidRDefault="001E0088" w:rsidP="00402C1D">
      <w:pPr>
        <w:rPr>
          <w:b/>
          <w:bCs/>
        </w:rPr>
      </w:pPr>
    </w:p>
    <w:p w:rsidR="001E0779" w:rsidRDefault="001E0779" w:rsidP="00402C1D">
      <w:pPr>
        <w:rPr>
          <w:b/>
          <w:bCs/>
        </w:rPr>
      </w:pPr>
    </w:p>
    <w:p w:rsidR="001E0779" w:rsidRDefault="001E0779" w:rsidP="00402C1D">
      <w:pPr>
        <w:rPr>
          <w:b/>
          <w:bCs/>
        </w:rPr>
      </w:pPr>
    </w:p>
    <w:p w:rsidR="001E0088" w:rsidRDefault="001E0088" w:rsidP="00402C1D">
      <w:pPr>
        <w:rPr>
          <w:b/>
          <w:bCs/>
        </w:rPr>
      </w:pPr>
    </w:p>
    <w:p w:rsidR="001E0088" w:rsidRDefault="001E0088" w:rsidP="00402C1D">
      <w:pPr>
        <w:rPr>
          <w:b/>
          <w:bCs/>
        </w:rPr>
      </w:pPr>
    </w:p>
    <w:p w:rsidR="001E0088" w:rsidRDefault="001E0088" w:rsidP="00402C1D">
      <w:pPr>
        <w:rPr>
          <w:b/>
          <w:bCs/>
        </w:rPr>
      </w:pPr>
    </w:p>
    <w:p w:rsidR="001E0088" w:rsidRDefault="001E0088" w:rsidP="00402C1D">
      <w:pPr>
        <w:rPr>
          <w:b/>
          <w:bCs/>
        </w:rPr>
      </w:pPr>
    </w:p>
    <w:p w:rsidR="001E0088" w:rsidRDefault="001E0088" w:rsidP="00402C1D">
      <w:pPr>
        <w:rPr>
          <w:b/>
          <w:bCs/>
        </w:rPr>
      </w:pPr>
    </w:p>
    <w:tbl>
      <w:tblPr>
        <w:tblStyle w:val="TableGrid"/>
        <w:tblpPr w:leftFromText="180" w:rightFromText="180" w:vertAnchor="text" w:horzAnchor="margin" w:tblpXSpec="right" w:tblpY="133"/>
        <w:tblW w:w="0" w:type="auto"/>
        <w:tblLook w:val="04A0" w:firstRow="1" w:lastRow="0" w:firstColumn="1" w:lastColumn="0" w:noHBand="0" w:noVBand="1"/>
      </w:tblPr>
      <w:tblGrid>
        <w:gridCol w:w="1165"/>
        <w:gridCol w:w="1178"/>
        <w:gridCol w:w="1002"/>
        <w:gridCol w:w="1086"/>
      </w:tblGrid>
      <w:tr w:rsidR="001E0779" w:rsidTr="001E0779">
        <w:tc>
          <w:tcPr>
            <w:tcW w:w="1165" w:type="dxa"/>
          </w:tcPr>
          <w:p w:rsidR="001E0779" w:rsidRDefault="001E0779" w:rsidP="001E0779">
            <w:pPr>
              <w:rPr>
                <w:rFonts w:ascii="Times New Roman" w:eastAsia="Times New Roman" w:hAnsi="Times New Roman" w:cs="Times New Roman"/>
              </w:rPr>
            </w:pPr>
          </w:p>
        </w:tc>
        <w:tc>
          <w:tcPr>
            <w:tcW w:w="1178" w:type="dxa"/>
          </w:tcPr>
          <w:p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Roll (rad)</w:t>
            </w:r>
          </w:p>
        </w:tc>
        <w:tc>
          <w:tcPr>
            <w:tcW w:w="1002" w:type="dxa"/>
          </w:tcPr>
          <w:p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Pitch (rad)</w:t>
            </w:r>
          </w:p>
        </w:tc>
        <w:tc>
          <w:tcPr>
            <w:tcW w:w="1086" w:type="dxa"/>
          </w:tcPr>
          <w:p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Yaw (rad)</w:t>
            </w:r>
          </w:p>
        </w:tc>
      </w:tr>
      <w:tr w:rsidR="001E0779" w:rsidTr="001E0779">
        <w:tc>
          <w:tcPr>
            <w:tcW w:w="1165" w:type="dxa"/>
          </w:tcPr>
          <w:p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Expected Rotation</w:t>
            </w:r>
          </w:p>
        </w:tc>
        <w:tc>
          <w:tcPr>
            <w:tcW w:w="1178" w:type="dxa"/>
          </w:tcPr>
          <w:p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0.0</w:t>
            </w:r>
          </w:p>
        </w:tc>
        <w:tc>
          <w:tcPr>
            <w:tcW w:w="1002" w:type="dxa"/>
          </w:tcPr>
          <w:p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0.0</w:t>
            </w:r>
          </w:p>
        </w:tc>
        <w:tc>
          <w:tcPr>
            <w:tcW w:w="1086" w:type="dxa"/>
          </w:tcPr>
          <w:p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0.0</w:t>
            </w:r>
          </w:p>
        </w:tc>
      </w:tr>
      <w:tr w:rsidR="001E0779" w:rsidTr="001E0779">
        <w:tc>
          <w:tcPr>
            <w:tcW w:w="1165" w:type="dxa"/>
          </w:tcPr>
          <w:p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Measured Rotation</w:t>
            </w:r>
          </w:p>
        </w:tc>
        <w:tc>
          <w:tcPr>
            <w:tcW w:w="1178" w:type="dxa"/>
          </w:tcPr>
          <w:p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-0.00493</w:t>
            </w:r>
          </w:p>
        </w:tc>
        <w:tc>
          <w:tcPr>
            <w:tcW w:w="1002" w:type="dxa"/>
          </w:tcPr>
          <w:p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c>
          <w:tcPr>
            <w:tcW w:w="1086" w:type="dxa"/>
          </w:tcPr>
          <w:p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0.019938</w:t>
            </w:r>
          </w:p>
        </w:tc>
      </w:tr>
      <w:tr w:rsidR="001E0779" w:rsidTr="001E0779">
        <w:tc>
          <w:tcPr>
            <w:tcW w:w="1165" w:type="dxa"/>
          </w:tcPr>
          <w:p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Difference</w:t>
            </w:r>
          </w:p>
        </w:tc>
        <w:tc>
          <w:tcPr>
            <w:tcW w:w="1178" w:type="dxa"/>
          </w:tcPr>
          <w:p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0.00493</w:t>
            </w:r>
          </w:p>
        </w:tc>
        <w:tc>
          <w:tcPr>
            <w:tcW w:w="1002" w:type="dxa"/>
          </w:tcPr>
          <w:p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c>
          <w:tcPr>
            <w:tcW w:w="1086" w:type="dxa"/>
          </w:tcPr>
          <w:p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r>
    </w:tbl>
    <w:p w:rsidR="001E0088" w:rsidRDefault="001E0088" w:rsidP="00402C1D">
      <w:pPr>
        <w:rPr>
          <w:b/>
          <w:bCs/>
        </w:rPr>
      </w:pPr>
    </w:p>
    <w:p w:rsidR="001E0088" w:rsidRDefault="001E0088" w:rsidP="00402C1D">
      <w:pPr>
        <w:rPr>
          <w:b/>
          <w:bCs/>
        </w:rPr>
      </w:pPr>
    </w:p>
    <w:p w:rsidR="001E0088" w:rsidRDefault="001E0088" w:rsidP="00402C1D">
      <w:pPr>
        <w:rPr>
          <w:b/>
          <w:bCs/>
        </w:rPr>
      </w:pPr>
    </w:p>
    <w:p w:rsidR="001E0088" w:rsidRDefault="001E0088" w:rsidP="00402C1D">
      <w:pPr>
        <w:rPr>
          <w:b/>
          <w:bCs/>
        </w:rPr>
      </w:pPr>
    </w:p>
    <w:p w:rsidR="001E0088" w:rsidRDefault="001E0088" w:rsidP="00402C1D">
      <w:pPr>
        <w:rPr>
          <w:b/>
          <w:bCs/>
        </w:rPr>
      </w:pPr>
    </w:p>
    <w:p w:rsidR="001E0088" w:rsidRDefault="001E0088" w:rsidP="00402C1D">
      <w:pPr>
        <w:rPr>
          <w:b/>
          <w:bCs/>
        </w:rPr>
      </w:pPr>
    </w:p>
    <w:p w:rsidR="001E0088" w:rsidRDefault="001E0088" w:rsidP="00402C1D">
      <w:pPr>
        <w:rPr>
          <w:b/>
          <w:bCs/>
        </w:rPr>
      </w:pPr>
    </w:p>
    <w:p w:rsidR="001E0088" w:rsidRDefault="001E0088" w:rsidP="00402C1D">
      <w:pPr>
        <w:rPr>
          <w:b/>
          <w:bCs/>
        </w:rPr>
      </w:pPr>
    </w:p>
    <w:tbl>
      <w:tblPr>
        <w:tblStyle w:val="TableGrid"/>
        <w:tblpPr w:leftFromText="180" w:rightFromText="180" w:vertAnchor="text" w:horzAnchor="margin" w:tblpY="402"/>
        <w:tblW w:w="5215" w:type="dxa"/>
        <w:tblLayout w:type="fixed"/>
        <w:tblLook w:val="04A0" w:firstRow="1" w:lastRow="0" w:firstColumn="1" w:lastColumn="0" w:noHBand="0" w:noVBand="1"/>
      </w:tblPr>
      <w:tblGrid>
        <w:gridCol w:w="1885"/>
        <w:gridCol w:w="1170"/>
        <w:gridCol w:w="1170"/>
        <w:gridCol w:w="990"/>
      </w:tblGrid>
      <w:tr w:rsidR="009F4F0B" w:rsidTr="009F4F0B">
        <w:tc>
          <w:tcPr>
            <w:tcW w:w="1885" w:type="dxa"/>
          </w:tcPr>
          <w:p w:rsidR="009F4F0B" w:rsidRDefault="009F4F0B" w:rsidP="009F4F0B">
            <w:pPr>
              <w:rPr>
                <w:rFonts w:ascii="Times New Roman" w:eastAsia="Times New Roman" w:hAnsi="Times New Roman" w:cs="Times New Roman"/>
              </w:rPr>
            </w:pPr>
          </w:p>
        </w:tc>
        <w:tc>
          <w:tcPr>
            <w:tcW w:w="1170" w:type="dxa"/>
          </w:tcPr>
          <w:p w:rsidR="009F4F0B" w:rsidRDefault="009F4F0B" w:rsidP="009F4F0B">
            <w:pPr>
              <w:rPr>
                <w:rFonts w:ascii="Times New Roman" w:eastAsia="Times New Roman" w:hAnsi="Times New Roman" w:cs="Times New Roman"/>
              </w:rPr>
            </w:pPr>
            <w:r>
              <w:rPr>
                <w:rFonts w:ascii="Times New Roman" w:eastAsia="Times New Roman" w:hAnsi="Times New Roman" w:cs="Times New Roman"/>
              </w:rPr>
              <w:t>Roll</w:t>
            </w:r>
          </w:p>
        </w:tc>
        <w:tc>
          <w:tcPr>
            <w:tcW w:w="1170" w:type="dxa"/>
          </w:tcPr>
          <w:p w:rsidR="009F4F0B" w:rsidRDefault="009F4F0B" w:rsidP="009F4F0B">
            <w:pPr>
              <w:rPr>
                <w:rFonts w:ascii="Times New Roman" w:eastAsia="Times New Roman" w:hAnsi="Times New Roman" w:cs="Times New Roman"/>
              </w:rPr>
            </w:pPr>
            <w:r>
              <w:rPr>
                <w:rFonts w:ascii="Times New Roman" w:eastAsia="Times New Roman" w:hAnsi="Times New Roman" w:cs="Times New Roman"/>
              </w:rPr>
              <w:t>Pitch</w:t>
            </w:r>
          </w:p>
        </w:tc>
        <w:tc>
          <w:tcPr>
            <w:tcW w:w="990" w:type="dxa"/>
          </w:tcPr>
          <w:p w:rsidR="009F4F0B" w:rsidRDefault="009F4F0B" w:rsidP="009F4F0B">
            <w:pPr>
              <w:rPr>
                <w:rFonts w:ascii="Times New Roman" w:eastAsia="Times New Roman" w:hAnsi="Times New Roman" w:cs="Times New Roman"/>
              </w:rPr>
            </w:pPr>
            <w:r>
              <w:rPr>
                <w:rFonts w:ascii="Times New Roman" w:eastAsia="Times New Roman" w:hAnsi="Times New Roman" w:cs="Times New Roman"/>
              </w:rPr>
              <w:t>Yaw</w:t>
            </w:r>
          </w:p>
        </w:tc>
      </w:tr>
      <w:tr w:rsidR="009F4F0B" w:rsidTr="009F4F0B">
        <w:tc>
          <w:tcPr>
            <w:tcW w:w="1885" w:type="dxa"/>
          </w:tcPr>
          <w:p w:rsidR="009F4F0B" w:rsidRDefault="009F4F0B" w:rsidP="009F4F0B">
            <w:pPr>
              <w:rPr>
                <w:rFonts w:ascii="Times New Roman" w:eastAsia="Times New Roman" w:hAnsi="Times New Roman" w:cs="Times New Roman"/>
              </w:rPr>
            </w:pPr>
            <w:r>
              <w:rPr>
                <w:rFonts w:ascii="Times New Roman" w:eastAsia="Times New Roman" w:hAnsi="Times New Roman" w:cs="Times New Roman"/>
              </w:rPr>
              <w:t>Expected Rotation</w:t>
            </w:r>
          </w:p>
        </w:tc>
        <w:tc>
          <w:tcPr>
            <w:tcW w:w="1170" w:type="dxa"/>
          </w:tcPr>
          <w:p w:rsidR="009F4F0B" w:rsidRDefault="009F4F0B" w:rsidP="009F4F0B">
            <w:pPr>
              <w:rPr>
                <w:rFonts w:ascii="Times New Roman" w:eastAsia="Times New Roman" w:hAnsi="Times New Roman" w:cs="Times New Roman"/>
              </w:rPr>
            </w:pPr>
          </w:p>
        </w:tc>
        <w:tc>
          <w:tcPr>
            <w:tcW w:w="1170" w:type="dxa"/>
          </w:tcPr>
          <w:p w:rsidR="009F4F0B" w:rsidRDefault="009F4F0B" w:rsidP="009F4F0B">
            <w:pPr>
              <w:rPr>
                <w:rFonts w:ascii="Times New Roman" w:eastAsia="Times New Roman" w:hAnsi="Times New Roman" w:cs="Times New Roman"/>
              </w:rPr>
            </w:pPr>
          </w:p>
        </w:tc>
        <w:tc>
          <w:tcPr>
            <w:tcW w:w="990" w:type="dxa"/>
          </w:tcPr>
          <w:p w:rsidR="009F4F0B" w:rsidRDefault="009F4F0B" w:rsidP="009F4F0B">
            <w:pPr>
              <w:rPr>
                <w:rFonts w:ascii="Times New Roman" w:eastAsia="Times New Roman" w:hAnsi="Times New Roman" w:cs="Times New Roman"/>
              </w:rPr>
            </w:pPr>
          </w:p>
        </w:tc>
      </w:tr>
      <w:tr w:rsidR="009F4F0B" w:rsidTr="009F4F0B">
        <w:trPr>
          <w:trHeight w:val="281"/>
        </w:trPr>
        <w:tc>
          <w:tcPr>
            <w:tcW w:w="1885" w:type="dxa"/>
          </w:tcPr>
          <w:p w:rsidR="009F4F0B" w:rsidRDefault="009F4F0B" w:rsidP="009F4F0B">
            <w:pPr>
              <w:rPr>
                <w:rFonts w:ascii="Times New Roman" w:eastAsia="Times New Roman" w:hAnsi="Times New Roman" w:cs="Times New Roman"/>
              </w:rPr>
            </w:pPr>
            <w:r>
              <w:rPr>
                <w:rFonts w:ascii="Times New Roman" w:eastAsia="Times New Roman" w:hAnsi="Times New Roman" w:cs="Times New Roman"/>
              </w:rPr>
              <w:t>Measured Rotation</w:t>
            </w:r>
          </w:p>
        </w:tc>
        <w:tc>
          <w:tcPr>
            <w:tcW w:w="1170" w:type="dxa"/>
          </w:tcPr>
          <w:p w:rsidR="009F4F0B" w:rsidRDefault="009F4F0B" w:rsidP="009F4F0B">
            <w:pPr>
              <w:rPr>
                <w:rFonts w:ascii="Times New Roman" w:eastAsia="Times New Roman" w:hAnsi="Times New Roman" w:cs="Times New Roman"/>
              </w:rPr>
            </w:pPr>
          </w:p>
        </w:tc>
        <w:tc>
          <w:tcPr>
            <w:tcW w:w="1170" w:type="dxa"/>
          </w:tcPr>
          <w:p w:rsidR="009F4F0B" w:rsidRDefault="009F4F0B" w:rsidP="009F4F0B">
            <w:pPr>
              <w:rPr>
                <w:rFonts w:ascii="Times New Roman" w:eastAsia="Times New Roman" w:hAnsi="Times New Roman" w:cs="Times New Roman"/>
              </w:rPr>
            </w:pPr>
          </w:p>
        </w:tc>
        <w:tc>
          <w:tcPr>
            <w:tcW w:w="990" w:type="dxa"/>
          </w:tcPr>
          <w:p w:rsidR="009F4F0B" w:rsidRDefault="009F4F0B" w:rsidP="009F4F0B">
            <w:pPr>
              <w:rPr>
                <w:rFonts w:ascii="Times New Roman" w:eastAsia="Times New Roman" w:hAnsi="Times New Roman" w:cs="Times New Roman"/>
              </w:rPr>
            </w:pPr>
          </w:p>
        </w:tc>
      </w:tr>
      <w:tr w:rsidR="009F4F0B" w:rsidTr="009F4F0B">
        <w:tc>
          <w:tcPr>
            <w:tcW w:w="1885" w:type="dxa"/>
          </w:tcPr>
          <w:p w:rsidR="009F4F0B" w:rsidRDefault="009F4F0B" w:rsidP="009F4F0B">
            <w:pPr>
              <w:rPr>
                <w:rFonts w:ascii="Times New Roman" w:eastAsia="Times New Roman" w:hAnsi="Times New Roman" w:cs="Times New Roman"/>
              </w:rPr>
            </w:pPr>
            <w:r>
              <w:rPr>
                <w:rFonts w:ascii="Times New Roman" w:eastAsia="Times New Roman" w:hAnsi="Times New Roman" w:cs="Times New Roman"/>
              </w:rPr>
              <w:t>Difference</w:t>
            </w:r>
          </w:p>
        </w:tc>
        <w:tc>
          <w:tcPr>
            <w:tcW w:w="1170" w:type="dxa"/>
          </w:tcPr>
          <w:p w:rsidR="009F4F0B" w:rsidRDefault="009F4F0B" w:rsidP="009F4F0B">
            <w:pPr>
              <w:rPr>
                <w:rFonts w:ascii="Times New Roman" w:eastAsia="Times New Roman" w:hAnsi="Times New Roman" w:cs="Times New Roman"/>
              </w:rPr>
            </w:pPr>
          </w:p>
        </w:tc>
        <w:tc>
          <w:tcPr>
            <w:tcW w:w="1170" w:type="dxa"/>
          </w:tcPr>
          <w:p w:rsidR="009F4F0B" w:rsidRDefault="009F4F0B" w:rsidP="009F4F0B">
            <w:pPr>
              <w:rPr>
                <w:rFonts w:ascii="Times New Roman" w:eastAsia="Times New Roman" w:hAnsi="Times New Roman" w:cs="Times New Roman"/>
              </w:rPr>
            </w:pPr>
          </w:p>
        </w:tc>
        <w:tc>
          <w:tcPr>
            <w:tcW w:w="990" w:type="dxa"/>
          </w:tcPr>
          <w:p w:rsidR="009F4F0B" w:rsidRDefault="009F4F0B" w:rsidP="009F4F0B">
            <w:pPr>
              <w:rPr>
                <w:rFonts w:ascii="Times New Roman" w:eastAsia="Times New Roman" w:hAnsi="Times New Roman" w:cs="Times New Roman"/>
              </w:rPr>
            </w:pPr>
          </w:p>
        </w:tc>
      </w:tr>
    </w:tbl>
    <w:p w:rsidR="001E0779" w:rsidRDefault="001E0779" w:rsidP="0011288D"/>
    <w:p w:rsidR="001E0779" w:rsidRDefault="001E0779" w:rsidP="0011288D"/>
    <w:p w:rsidR="001E0088" w:rsidRDefault="0011288D" w:rsidP="0011288D">
      <w:r>
        <w:t>Example Application A</w:t>
      </w:r>
    </w:p>
    <w:p w:rsidR="0011288D" w:rsidRPr="0011288D" w:rsidRDefault="0011288D" w:rsidP="0011288D">
      <w:pPr>
        <w:rPr>
          <w:rFonts w:ascii="Segoe UI" w:hAnsi="Segoe UI" w:cs="Segoe UI"/>
          <w:sz w:val="21"/>
          <w:szCs w:val="21"/>
        </w:rPr>
      </w:pPr>
    </w:p>
    <w:tbl>
      <w:tblPr>
        <w:tblStyle w:val="TableGrid"/>
        <w:tblpPr w:leftFromText="180" w:rightFromText="180" w:vertAnchor="text" w:horzAnchor="margin" w:tblpY="29"/>
        <w:tblW w:w="0" w:type="auto"/>
        <w:tblLook w:val="04A0" w:firstRow="1" w:lastRow="0" w:firstColumn="1" w:lastColumn="0" w:noHBand="0" w:noVBand="1"/>
      </w:tblPr>
      <w:tblGrid>
        <w:gridCol w:w="1421"/>
        <w:gridCol w:w="1025"/>
        <w:gridCol w:w="986"/>
        <w:gridCol w:w="996"/>
      </w:tblGrid>
      <w:tr w:rsidR="001E0779" w:rsidTr="001E0779">
        <w:tc>
          <w:tcPr>
            <w:tcW w:w="1421" w:type="dxa"/>
          </w:tcPr>
          <w:p w:rsidR="001E0779" w:rsidRDefault="001E0779" w:rsidP="001E0779">
            <w:pPr>
              <w:rPr>
                <w:rFonts w:ascii="Times New Roman" w:eastAsia="Times New Roman" w:hAnsi="Times New Roman" w:cs="Times New Roman"/>
              </w:rPr>
            </w:pPr>
          </w:p>
        </w:tc>
        <w:tc>
          <w:tcPr>
            <w:tcW w:w="1025" w:type="dxa"/>
          </w:tcPr>
          <w:p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X (m)</w:t>
            </w:r>
          </w:p>
        </w:tc>
        <w:tc>
          <w:tcPr>
            <w:tcW w:w="986" w:type="dxa"/>
          </w:tcPr>
          <w:p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Y (m)</w:t>
            </w:r>
          </w:p>
        </w:tc>
        <w:tc>
          <w:tcPr>
            <w:tcW w:w="996" w:type="dxa"/>
          </w:tcPr>
          <w:p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Z (m)</w:t>
            </w:r>
          </w:p>
        </w:tc>
      </w:tr>
      <w:tr w:rsidR="001E0779" w:rsidTr="001E0779">
        <w:tc>
          <w:tcPr>
            <w:tcW w:w="1421" w:type="dxa"/>
          </w:tcPr>
          <w:p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Expected Translation</w:t>
            </w:r>
          </w:p>
        </w:tc>
        <w:tc>
          <w:tcPr>
            <w:tcW w:w="1025" w:type="dxa"/>
          </w:tcPr>
          <w:p w:rsidR="001E0779" w:rsidRPr="005C1190" w:rsidRDefault="001E0779" w:rsidP="001E0779">
            <w:pPr>
              <w:rPr>
                <w:rFonts w:ascii="Segoe UI" w:eastAsia="Times New Roman" w:hAnsi="Segoe UI" w:cs="Segoe UI"/>
                <w:sz w:val="21"/>
                <w:szCs w:val="21"/>
              </w:rPr>
            </w:pPr>
            <w:r w:rsidRPr="005C1190">
              <w:rPr>
                <w:rFonts w:ascii="Segoe UI" w:eastAsia="Times New Roman" w:hAnsi="Segoe UI" w:cs="Segoe UI"/>
                <w:sz w:val="21"/>
                <w:szCs w:val="21"/>
              </w:rPr>
              <w:t>0.1016</w:t>
            </w:r>
            <w:r>
              <w:rPr>
                <w:rFonts w:ascii="Segoe UI" w:eastAsia="Times New Roman" w:hAnsi="Segoe UI" w:cs="Segoe UI"/>
                <w:sz w:val="21"/>
                <w:szCs w:val="21"/>
              </w:rPr>
              <w:t>0</w:t>
            </w:r>
          </w:p>
          <w:p w:rsidR="001E0779" w:rsidRDefault="001E0779" w:rsidP="001E0779">
            <w:pPr>
              <w:rPr>
                <w:rFonts w:ascii="Times New Roman" w:eastAsia="Times New Roman" w:hAnsi="Times New Roman" w:cs="Times New Roman"/>
              </w:rPr>
            </w:pPr>
          </w:p>
        </w:tc>
        <w:tc>
          <w:tcPr>
            <w:tcW w:w="986" w:type="dxa"/>
          </w:tcPr>
          <w:p w:rsidR="001E0779" w:rsidRDefault="001E0779" w:rsidP="001E0779">
            <w:pPr>
              <w:rPr>
                <w:rFonts w:ascii="Times New Roman" w:eastAsia="Times New Roman" w:hAnsi="Times New Roman" w:cs="Times New Roman"/>
              </w:rPr>
            </w:pPr>
            <w:r>
              <w:rPr>
                <w:rFonts w:ascii="Segoe UI" w:eastAsia="Times New Roman" w:hAnsi="Segoe UI" w:cs="Segoe UI"/>
                <w:sz w:val="21"/>
                <w:szCs w:val="21"/>
              </w:rPr>
              <w:t>-</w:t>
            </w:r>
            <w:r w:rsidRPr="005C1190">
              <w:rPr>
                <w:rFonts w:ascii="Segoe UI" w:eastAsia="Times New Roman" w:hAnsi="Segoe UI" w:cs="Segoe UI"/>
                <w:sz w:val="21"/>
                <w:szCs w:val="21"/>
              </w:rPr>
              <w:t>0.6096</w:t>
            </w:r>
            <w:r>
              <w:rPr>
                <w:rFonts w:ascii="Segoe UI" w:eastAsia="Times New Roman" w:hAnsi="Segoe UI" w:cs="Segoe UI"/>
                <w:sz w:val="21"/>
                <w:szCs w:val="21"/>
              </w:rPr>
              <w:t>0</w:t>
            </w:r>
          </w:p>
        </w:tc>
        <w:tc>
          <w:tcPr>
            <w:tcW w:w="996" w:type="dxa"/>
          </w:tcPr>
          <w:p w:rsidR="001E0779" w:rsidRDefault="001E0779" w:rsidP="001E0779">
            <w:pPr>
              <w:rPr>
                <w:rFonts w:ascii="Times New Roman" w:eastAsia="Times New Roman" w:hAnsi="Times New Roman" w:cs="Times New Roman"/>
              </w:rPr>
            </w:pPr>
            <w:r w:rsidRPr="005C1190">
              <w:rPr>
                <w:rFonts w:ascii="Segoe UI" w:eastAsia="Times New Roman" w:hAnsi="Segoe UI" w:cs="Segoe UI"/>
                <w:sz w:val="21"/>
                <w:szCs w:val="21"/>
              </w:rPr>
              <w:t>0.0254</w:t>
            </w:r>
            <w:r>
              <w:rPr>
                <w:rFonts w:ascii="Segoe UI" w:eastAsia="Times New Roman" w:hAnsi="Segoe UI" w:cs="Segoe UI"/>
                <w:sz w:val="21"/>
                <w:szCs w:val="21"/>
              </w:rPr>
              <w:t>0</w:t>
            </w:r>
          </w:p>
        </w:tc>
      </w:tr>
      <w:tr w:rsidR="001E0779" w:rsidTr="001E0779">
        <w:tc>
          <w:tcPr>
            <w:tcW w:w="1421" w:type="dxa"/>
          </w:tcPr>
          <w:p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Measured Translation</w:t>
            </w:r>
          </w:p>
        </w:tc>
        <w:tc>
          <w:tcPr>
            <w:tcW w:w="1025" w:type="dxa"/>
          </w:tcPr>
          <w:p w:rsidR="001E0779" w:rsidRDefault="001E0779" w:rsidP="001E0779">
            <w:pPr>
              <w:rPr>
                <w:rFonts w:ascii="Times New Roman" w:eastAsia="Times New Roman" w:hAnsi="Times New Roman" w:cs="Times New Roman"/>
              </w:rPr>
            </w:pPr>
            <w:r w:rsidRPr="005C1190">
              <w:rPr>
                <w:rFonts w:ascii="Segoe UI" w:eastAsia="Times New Roman" w:hAnsi="Segoe UI" w:cs="Segoe UI"/>
                <w:sz w:val="21"/>
                <w:szCs w:val="21"/>
              </w:rPr>
              <w:t>0.108</w:t>
            </w:r>
            <w:r>
              <w:rPr>
                <w:rFonts w:ascii="Segoe UI" w:eastAsia="Times New Roman" w:hAnsi="Segoe UI" w:cs="Segoe UI"/>
                <w:sz w:val="21"/>
                <w:szCs w:val="21"/>
              </w:rPr>
              <w:t>40</w:t>
            </w:r>
          </w:p>
        </w:tc>
        <w:tc>
          <w:tcPr>
            <w:tcW w:w="986" w:type="dxa"/>
          </w:tcPr>
          <w:p w:rsidR="001E0779" w:rsidRDefault="001E0779" w:rsidP="001E0779">
            <w:pPr>
              <w:rPr>
                <w:rFonts w:ascii="Times New Roman" w:eastAsia="Times New Roman" w:hAnsi="Times New Roman" w:cs="Times New Roman"/>
              </w:rPr>
            </w:pPr>
            <w:r w:rsidRPr="005C1190">
              <w:rPr>
                <w:rFonts w:ascii="Segoe UI" w:eastAsia="Times New Roman" w:hAnsi="Segoe UI" w:cs="Segoe UI"/>
                <w:sz w:val="21"/>
                <w:szCs w:val="21"/>
              </w:rPr>
              <w:t>-0.61096</w:t>
            </w:r>
          </w:p>
        </w:tc>
        <w:tc>
          <w:tcPr>
            <w:tcW w:w="996" w:type="dxa"/>
          </w:tcPr>
          <w:p w:rsidR="001E0779" w:rsidRPr="005C1190" w:rsidRDefault="001E0779" w:rsidP="001E0779">
            <w:pPr>
              <w:rPr>
                <w:rFonts w:ascii="Segoe UI" w:eastAsia="Times New Roman" w:hAnsi="Segoe UI" w:cs="Segoe UI"/>
                <w:sz w:val="21"/>
                <w:szCs w:val="21"/>
              </w:rPr>
            </w:pPr>
            <w:r w:rsidRPr="005C1190">
              <w:rPr>
                <w:rFonts w:ascii="Segoe UI" w:eastAsia="Times New Roman" w:hAnsi="Segoe UI" w:cs="Segoe UI"/>
                <w:sz w:val="21"/>
                <w:szCs w:val="21"/>
              </w:rPr>
              <w:t>0.0203</w:t>
            </w:r>
            <w:r>
              <w:rPr>
                <w:rFonts w:ascii="Segoe UI" w:eastAsia="Times New Roman" w:hAnsi="Segoe UI" w:cs="Segoe UI"/>
                <w:sz w:val="21"/>
                <w:szCs w:val="21"/>
              </w:rPr>
              <w:t>4</w:t>
            </w:r>
          </w:p>
          <w:p w:rsidR="001E0779" w:rsidRDefault="001E0779" w:rsidP="001E0779">
            <w:pPr>
              <w:rPr>
                <w:rFonts w:ascii="Times New Roman" w:eastAsia="Times New Roman" w:hAnsi="Times New Roman" w:cs="Times New Roman"/>
              </w:rPr>
            </w:pPr>
          </w:p>
        </w:tc>
      </w:tr>
      <w:tr w:rsidR="001E0779" w:rsidTr="001E0779">
        <w:tc>
          <w:tcPr>
            <w:tcW w:w="1421" w:type="dxa"/>
          </w:tcPr>
          <w:p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 xml:space="preserve">Difference </w:t>
            </w:r>
          </w:p>
        </w:tc>
        <w:tc>
          <w:tcPr>
            <w:tcW w:w="1025" w:type="dxa"/>
          </w:tcPr>
          <w:p w:rsidR="001E0779" w:rsidRDefault="001E0779" w:rsidP="001E0779">
            <w:pPr>
              <w:rPr>
                <w:rFonts w:ascii="Times New Roman" w:eastAsia="Times New Roman" w:hAnsi="Times New Roman" w:cs="Times New Roman"/>
              </w:rPr>
            </w:pPr>
            <w:r w:rsidRPr="005C1190">
              <w:rPr>
                <w:rFonts w:ascii="Segoe UI" w:eastAsia="Times New Roman" w:hAnsi="Segoe UI" w:cs="Segoe UI"/>
                <w:sz w:val="21"/>
                <w:szCs w:val="21"/>
              </w:rPr>
              <w:t>-0.006</w:t>
            </w:r>
            <w:r>
              <w:rPr>
                <w:rFonts w:ascii="Segoe UI" w:eastAsia="Times New Roman" w:hAnsi="Segoe UI" w:cs="Segoe UI"/>
                <w:sz w:val="21"/>
                <w:szCs w:val="21"/>
              </w:rPr>
              <w:t>80</w:t>
            </w:r>
          </w:p>
        </w:tc>
        <w:tc>
          <w:tcPr>
            <w:tcW w:w="986" w:type="dxa"/>
          </w:tcPr>
          <w:p w:rsidR="001E0779" w:rsidRDefault="001E0779" w:rsidP="001E0779">
            <w:pPr>
              <w:rPr>
                <w:rFonts w:ascii="Times New Roman" w:eastAsia="Times New Roman" w:hAnsi="Times New Roman" w:cs="Times New Roman"/>
              </w:rPr>
            </w:pPr>
            <w:r w:rsidRPr="005C1190">
              <w:rPr>
                <w:rFonts w:ascii="Segoe UI" w:eastAsia="Times New Roman" w:hAnsi="Segoe UI" w:cs="Segoe UI"/>
                <w:sz w:val="21"/>
                <w:szCs w:val="21"/>
              </w:rPr>
              <w:t>0.00136</w:t>
            </w:r>
          </w:p>
        </w:tc>
        <w:tc>
          <w:tcPr>
            <w:tcW w:w="996" w:type="dxa"/>
          </w:tcPr>
          <w:p w:rsidR="001E0779" w:rsidRDefault="001E0779" w:rsidP="001E0779">
            <w:pPr>
              <w:rPr>
                <w:rFonts w:ascii="Times New Roman" w:eastAsia="Times New Roman" w:hAnsi="Times New Roman" w:cs="Times New Roman"/>
              </w:rPr>
            </w:pPr>
            <w:r w:rsidRPr="00B979A4">
              <w:rPr>
                <w:rFonts w:ascii="Segoe UI" w:eastAsia="Times New Roman" w:hAnsi="Segoe UI" w:cs="Segoe UI"/>
                <w:sz w:val="21"/>
                <w:szCs w:val="21"/>
              </w:rPr>
              <w:t>0.00506</w:t>
            </w:r>
          </w:p>
        </w:tc>
      </w:tr>
    </w:tbl>
    <w:p w:rsidR="001E0088" w:rsidRDefault="001E0088" w:rsidP="001E0088">
      <w:pPr>
        <w:pStyle w:val="BodyTextIndent"/>
        <w:rPr>
          <w:kern w:val="0"/>
        </w:rPr>
      </w:pPr>
    </w:p>
    <w:p w:rsidR="001E0088" w:rsidRDefault="001E0088" w:rsidP="001E0088">
      <w:pPr>
        <w:pStyle w:val="BodyTextIndent"/>
        <w:rPr>
          <w:kern w:val="0"/>
        </w:rPr>
      </w:pPr>
    </w:p>
    <w:p w:rsidR="001E0088" w:rsidRDefault="001E0088" w:rsidP="001E0088">
      <w:pPr>
        <w:pStyle w:val="BodyTextIndent"/>
        <w:rPr>
          <w:kern w:val="0"/>
        </w:rPr>
      </w:pPr>
    </w:p>
    <w:p w:rsidR="001E0088" w:rsidRDefault="001E0088" w:rsidP="001E0088">
      <w:pPr>
        <w:pStyle w:val="BodyTextIndent"/>
        <w:rPr>
          <w:kern w:val="0"/>
        </w:rPr>
      </w:pPr>
    </w:p>
    <w:p w:rsidR="001E0088" w:rsidRDefault="001E0088" w:rsidP="001E0088">
      <w:pPr>
        <w:pStyle w:val="BodyTextIndent"/>
        <w:rPr>
          <w:kern w:val="0"/>
        </w:rPr>
      </w:pPr>
    </w:p>
    <w:p w:rsidR="001E0088" w:rsidRDefault="001E0088" w:rsidP="001E0088">
      <w:pPr>
        <w:pStyle w:val="BodyTextIndent"/>
        <w:rPr>
          <w:kern w:val="0"/>
        </w:rPr>
      </w:pPr>
    </w:p>
    <w:p w:rsidR="001E0088" w:rsidRDefault="001E0088" w:rsidP="001E0088">
      <w:pPr>
        <w:pStyle w:val="BodyTextIndent"/>
        <w:rPr>
          <w:kern w:val="0"/>
        </w:rPr>
      </w:pPr>
    </w:p>
    <w:p w:rsidR="001E0088" w:rsidRDefault="001E0088" w:rsidP="001E0088">
      <w:pPr>
        <w:pStyle w:val="BodyTextIndent"/>
        <w:rPr>
          <w:kern w:val="0"/>
        </w:rPr>
      </w:pPr>
    </w:p>
    <w:tbl>
      <w:tblPr>
        <w:tblStyle w:val="TableGrid"/>
        <w:tblpPr w:leftFromText="180" w:rightFromText="180" w:vertAnchor="text" w:horzAnchor="margin" w:tblpY="170"/>
        <w:tblW w:w="0" w:type="auto"/>
        <w:tblLook w:val="04A0" w:firstRow="1" w:lastRow="0" w:firstColumn="1" w:lastColumn="0" w:noHBand="0" w:noVBand="1"/>
      </w:tblPr>
      <w:tblGrid>
        <w:gridCol w:w="1280"/>
        <w:gridCol w:w="952"/>
        <w:gridCol w:w="966"/>
        <w:gridCol w:w="1315"/>
      </w:tblGrid>
      <w:tr w:rsidR="0011288D" w:rsidTr="0011288D">
        <w:tc>
          <w:tcPr>
            <w:tcW w:w="1280" w:type="dxa"/>
          </w:tcPr>
          <w:p w:rsidR="0011288D" w:rsidRDefault="0011288D" w:rsidP="0011288D">
            <w:pPr>
              <w:rPr>
                <w:rFonts w:ascii="Times New Roman" w:eastAsia="Times New Roman" w:hAnsi="Times New Roman" w:cs="Times New Roman"/>
              </w:rPr>
            </w:pPr>
          </w:p>
        </w:tc>
        <w:tc>
          <w:tcPr>
            <w:tcW w:w="952" w:type="dxa"/>
          </w:tcPr>
          <w:p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Roll (rad)</w:t>
            </w:r>
          </w:p>
        </w:tc>
        <w:tc>
          <w:tcPr>
            <w:tcW w:w="966" w:type="dxa"/>
          </w:tcPr>
          <w:p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Pitch (rad)</w:t>
            </w:r>
          </w:p>
        </w:tc>
        <w:tc>
          <w:tcPr>
            <w:tcW w:w="1315" w:type="dxa"/>
          </w:tcPr>
          <w:p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Yaw (rad)</w:t>
            </w:r>
          </w:p>
        </w:tc>
      </w:tr>
      <w:tr w:rsidR="0011288D" w:rsidTr="0011288D">
        <w:tc>
          <w:tcPr>
            <w:tcW w:w="1280" w:type="dxa"/>
          </w:tcPr>
          <w:p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Expected Rotation</w:t>
            </w:r>
          </w:p>
        </w:tc>
        <w:tc>
          <w:tcPr>
            <w:tcW w:w="952" w:type="dxa"/>
          </w:tcPr>
          <w:p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0.0</w:t>
            </w:r>
          </w:p>
        </w:tc>
        <w:tc>
          <w:tcPr>
            <w:tcW w:w="966" w:type="dxa"/>
          </w:tcPr>
          <w:p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0.0</w:t>
            </w:r>
          </w:p>
        </w:tc>
        <w:tc>
          <w:tcPr>
            <w:tcW w:w="1315" w:type="dxa"/>
          </w:tcPr>
          <w:p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0.785</w:t>
            </w:r>
          </w:p>
        </w:tc>
      </w:tr>
      <w:tr w:rsidR="0011288D" w:rsidTr="0011288D">
        <w:tc>
          <w:tcPr>
            <w:tcW w:w="1280" w:type="dxa"/>
          </w:tcPr>
          <w:p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Measured Rotation</w:t>
            </w:r>
          </w:p>
        </w:tc>
        <w:tc>
          <w:tcPr>
            <w:tcW w:w="952" w:type="dxa"/>
          </w:tcPr>
          <w:p w:rsidR="0011288D" w:rsidRDefault="0011288D" w:rsidP="0011288D">
            <w:pPr>
              <w:rPr>
                <w:rFonts w:ascii="Times New Roman" w:eastAsia="Times New Roman" w:hAnsi="Times New Roman" w:cs="Times New Roman"/>
              </w:rPr>
            </w:pPr>
            <w:r>
              <w:rPr>
                <w:rFonts w:ascii="Segoe UI" w:eastAsia="Times New Roman" w:hAnsi="Segoe UI" w:cs="Segoe UI"/>
                <w:sz w:val="21"/>
                <w:szCs w:val="21"/>
              </w:rPr>
              <w:t>-</w:t>
            </w:r>
            <w:r w:rsidRPr="00B979A4">
              <w:rPr>
                <w:rFonts w:ascii="Segoe UI" w:eastAsia="Times New Roman" w:hAnsi="Segoe UI" w:cs="Segoe UI"/>
                <w:sz w:val="21"/>
                <w:szCs w:val="21"/>
              </w:rPr>
              <w:t>0.0045</w:t>
            </w:r>
            <w:r>
              <w:rPr>
                <w:rFonts w:ascii="Segoe UI" w:eastAsia="Times New Roman" w:hAnsi="Segoe UI" w:cs="Segoe UI"/>
                <w:sz w:val="21"/>
                <w:szCs w:val="21"/>
              </w:rPr>
              <w:t>7</w:t>
            </w:r>
          </w:p>
        </w:tc>
        <w:tc>
          <w:tcPr>
            <w:tcW w:w="966" w:type="dxa"/>
          </w:tcPr>
          <w:p w:rsidR="0011288D" w:rsidRDefault="0011288D" w:rsidP="0011288D">
            <w:pPr>
              <w:rPr>
                <w:rFonts w:ascii="Times New Roman" w:eastAsia="Times New Roman" w:hAnsi="Times New Roman" w:cs="Times New Roman"/>
              </w:rPr>
            </w:pPr>
            <w:r w:rsidRPr="00B979A4">
              <w:rPr>
                <w:rFonts w:ascii="Segoe UI" w:eastAsia="Times New Roman" w:hAnsi="Segoe UI" w:cs="Segoe UI"/>
                <w:sz w:val="21"/>
                <w:szCs w:val="21"/>
              </w:rPr>
              <w:t>0.0218</w:t>
            </w:r>
            <w:r>
              <w:rPr>
                <w:rFonts w:ascii="Segoe UI" w:eastAsia="Times New Roman" w:hAnsi="Segoe UI" w:cs="Segoe UI"/>
                <w:sz w:val="21"/>
                <w:szCs w:val="21"/>
              </w:rPr>
              <w:t>6</w:t>
            </w:r>
          </w:p>
        </w:tc>
        <w:tc>
          <w:tcPr>
            <w:tcW w:w="1315" w:type="dxa"/>
          </w:tcPr>
          <w:p w:rsidR="0011288D" w:rsidRDefault="0011288D" w:rsidP="0011288D">
            <w:pPr>
              <w:rPr>
                <w:rFonts w:ascii="Times New Roman" w:eastAsia="Times New Roman" w:hAnsi="Times New Roman" w:cs="Times New Roman"/>
              </w:rPr>
            </w:pPr>
            <w:r w:rsidRPr="00B979A4">
              <w:rPr>
                <w:rFonts w:ascii="Segoe UI" w:eastAsia="Times New Roman" w:hAnsi="Segoe UI" w:cs="Segoe UI"/>
                <w:sz w:val="21"/>
                <w:szCs w:val="21"/>
              </w:rPr>
              <w:t>0.79461</w:t>
            </w:r>
          </w:p>
        </w:tc>
      </w:tr>
      <w:tr w:rsidR="0011288D" w:rsidTr="0011288D">
        <w:tc>
          <w:tcPr>
            <w:tcW w:w="1280" w:type="dxa"/>
          </w:tcPr>
          <w:p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Difference</w:t>
            </w:r>
          </w:p>
        </w:tc>
        <w:tc>
          <w:tcPr>
            <w:tcW w:w="952" w:type="dxa"/>
          </w:tcPr>
          <w:p w:rsidR="0011288D" w:rsidRDefault="0011288D" w:rsidP="0011288D">
            <w:pPr>
              <w:rPr>
                <w:rFonts w:ascii="Times New Roman" w:eastAsia="Times New Roman" w:hAnsi="Times New Roman" w:cs="Times New Roman"/>
              </w:rPr>
            </w:pPr>
            <w:r w:rsidRPr="00B979A4">
              <w:rPr>
                <w:rFonts w:ascii="Segoe UI" w:eastAsia="Times New Roman" w:hAnsi="Segoe UI" w:cs="Segoe UI"/>
                <w:sz w:val="21"/>
                <w:szCs w:val="21"/>
              </w:rPr>
              <w:t>0.0045</w:t>
            </w:r>
            <w:r>
              <w:rPr>
                <w:rFonts w:ascii="Segoe UI" w:eastAsia="Times New Roman" w:hAnsi="Segoe UI" w:cs="Segoe UI"/>
                <w:sz w:val="21"/>
                <w:szCs w:val="21"/>
              </w:rPr>
              <w:t>7</w:t>
            </w:r>
          </w:p>
        </w:tc>
        <w:tc>
          <w:tcPr>
            <w:tcW w:w="966" w:type="dxa"/>
          </w:tcPr>
          <w:p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w:t>
            </w:r>
            <w:r w:rsidRPr="00B979A4">
              <w:rPr>
                <w:rFonts w:ascii="Segoe UI" w:eastAsia="Times New Roman" w:hAnsi="Segoe UI" w:cs="Segoe UI"/>
                <w:sz w:val="21"/>
                <w:szCs w:val="21"/>
              </w:rPr>
              <w:t>0.0218</w:t>
            </w:r>
            <w:r>
              <w:rPr>
                <w:rFonts w:ascii="Segoe UI" w:eastAsia="Times New Roman" w:hAnsi="Segoe UI" w:cs="Segoe UI"/>
                <w:sz w:val="21"/>
                <w:szCs w:val="21"/>
              </w:rPr>
              <w:t>6</w:t>
            </w:r>
          </w:p>
        </w:tc>
        <w:tc>
          <w:tcPr>
            <w:tcW w:w="1315" w:type="dxa"/>
          </w:tcPr>
          <w:p w:rsidR="0011288D" w:rsidRDefault="0011288D" w:rsidP="0011288D">
            <w:pPr>
              <w:rPr>
                <w:rFonts w:ascii="Times New Roman" w:eastAsia="Times New Roman" w:hAnsi="Times New Roman" w:cs="Times New Roman"/>
              </w:rPr>
            </w:pPr>
            <w:r w:rsidRPr="00B979A4">
              <w:rPr>
                <w:rFonts w:ascii="Segoe UI" w:eastAsia="Times New Roman" w:hAnsi="Segoe UI" w:cs="Segoe UI"/>
                <w:sz w:val="21"/>
                <w:szCs w:val="21"/>
              </w:rPr>
              <w:t>-0.00921293</w:t>
            </w:r>
          </w:p>
        </w:tc>
      </w:tr>
    </w:tbl>
    <w:p w:rsidR="001E0088" w:rsidRDefault="001E0088" w:rsidP="001E0088">
      <w:pPr>
        <w:pStyle w:val="BodyTextIndent"/>
        <w:rPr>
          <w:kern w:val="0"/>
        </w:rPr>
      </w:pPr>
    </w:p>
    <w:p w:rsidR="001E0088" w:rsidRDefault="001E0088" w:rsidP="001E0088">
      <w:pPr>
        <w:pStyle w:val="BodyTextIndent"/>
        <w:rPr>
          <w:kern w:val="0"/>
        </w:rPr>
      </w:pPr>
    </w:p>
    <w:p w:rsidR="001E0088" w:rsidRDefault="001E0088" w:rsidP="001E0088">
      <w:pPr>
        <w:pStyle w:val="BodyTextIndent"/>
        <w:rPr>
          <w:kern w:val="0"/>
        </w:rPr>
      </w:pPr>
    </w:p>
    <w:p w:rsidR="001E0088" w:rsidRDefault="001E0088" w:rsidP="001E0088">
      <w:pPr>
        <w:pStyle w:val="BodyTextIndent"/>
        <w:rPr>
          <w:kern w:val="0"/>
        </w:rPr>
      </w:pPr>
    </w:p>
    <w:p w:rsidR="001E0088" w:rsidRDefault="001E0088" w:rsidP="001E0088">
      <w:pPr>
        <w:pStyle w:val="BodyTextIndent"/>
        <w:rPr>
          <w:kern w:val="0"/>
        </w:rPr>
      </w:pPr>
    </w:p>
    <w:p w:rsidR="001E0088" w:rsidRDefault="001E0088" w:rsidP="001E0088">
      <w:pPr>
        <w:pStyle w:val="BodyTextIndent"/>
        <w:rPr>
          <w:kern w:val="0"/>
        </w:rPr>
      </w:pPr>
    </w:p>
    <w:p w:rsidR="001E0088" w:rsidRDefault="001E0088" w:rsidP="001E0088">
      <w:pPr>
        <w:pStyle w:val="BodyTextIndent"/>
        <w:rPr>
          <w:kern w:val="0"/>
        </w:rPr>
      </w:pPr>
    </w:p>
    <w:p w:rsidR="001E0088" w:rsidRDefault="001E0088" w:rsidP="001E0088">
      <w:pPr>
        <w:pStyle w:val="BodyTextIndent"/>
        <w:rPr>
          <w:kern w:val="0"/>
        </w:rPr>
      </w:pPr>
    </w:p>
    <w:p w:rsidR="001E0088" w:rsidRDefault="001E0088" w:rsidP="00402C1D">
      <w:pPr>
        <w:rPr>
          <w:b/>
          <w:bCs/>
        </w:rPr>
      </w:pPr>
    </w:p>
    <w:p w:rsidR="008C095F" w:rsidRDefault="008C095F" w:rsidP="002B3339">
      <w:pPr>
        <w:pStyle w:val="BodyTextIndent"/>
        <w:ind w:firstLine="0"/>
        <w:rPr>
          <w:kern w:val="0"/>
        </w:rPr>
      </w:pPr>
    </w:p>
    <w:p w:rsidR="00AE7B3A" w:rsidRDefault="00AE7B3A" w:rsidP="002B3339">
      <w:pPr>
        <w:pStyle w:val="BodyTextIndent"/>
        <w:ind w:firstLine="0"/>
        <w:rPr>
          <w:kern w:val="0"/>
        </w:rPr>
      </w:pPr>
    </w:p>
    <w:p w:rsidR="00AE7B3A" w:rsidRDefault="00AE7B3A" w:rsidP="002B3339">
      <w:pPr>
        <w:pStyle w:val="BodyTextIndent"/>
        <w:ind w:firstLine="0"/>
        <w:rPr>
          <w:kern w:val="0"/>
        </w:rPr>
      </w:pPr>
    </w:p>
    <w:p w:rsidR="00AE7B3A" w:rsidRDefault="00AE7B3A" w:rsidP="002B3339">
      <w:pPr>
        <w:pStyle w:val="BodyTextIndent"/>
        <w:ind w:firstLine="0"/>
        <w:rPr>
          <w:kern w:val="0"/>
        </w:rPr>
      </w:pPr>
    </w:p>
    <w:p w:rsidR="008C095F" w:rsidRDefault="008C095F" w:rsidP="005E134D">
      <w:pPr>
        <w:pStyle w:val="BodyTextIndent"/>
        <w:numPr>
          <w:ilvl w:val="0"/>
          <w:numId w:val="3"/>
        </w:numPr>
        <w:ind w:left="360"/>
        <w:rPr>
          <w:rFonts w:ascii="Arial" w:hAnsi="Arial" w:cs="Arial"/>
          <w:b/>
          <w:kern w:val="0"/>
        </w:rPr>
      </w:pPr>
      <w:r w:rsidRPr="008C095F">
        <w:rPr>
          <w:rFonts w:ascii="Arial" w:hAnsi="Arial" w:cs="Arial"/>
          <w:b/>
          <w:kern w:val="0"/>
        </w:rPr>
        <w:t>RESULTS AND DISCUSSION</w:t>
      </w:r>
    </w:p>
    <w:p w:rsidR="00C101EB" w:rsidRDefault="00C101EB" w:rsidP="0011288D">
      <w:pPr>
        <w:pStyle w:val="BodyTextIndent"/>
        <w:ind w:firstLine="0"/>
        <w:rPr>
          <w:kern w:val="0"/>
        </w:rPr>
      </w:pPr>
    </w:p>
    <w:p w:rsidR="001B067C" w:rsidRPr="001B067C" w:rsidRDefault="001B067C" w:rsidP="001B067C">
      <w:pPr>
        <w:suppressAutoHyphens w:val="0"/>
        <w:overflowPunct/>
        <w:autoSpaceDE/>
        <w:autoSpaceDN/>
        <w:adjustRightInd/>
        <w:spacing w:before="100" w:beforeAutospacing="1" w:after="165"/>
        <w:jc w:val="left"/>
        <w:textAlignment w:val="auto"/>
        <w:rPr>
          <w:rFonts w:ascii="Segoe UI" w:hAnsi="Segoe UI" w:cs="Segoe UI"/>
          <w:kern w:val="0"/>
          <w:sz w:val="21"/>
          <w:szCs w:val="21"/>
        </w:rPr>
      </w:pPr>
      <w:r w:rsidRPr="001B067C">
        <w:rPr>
          <w:kern w:val="0"/>
          <w:sz w:val="22"/>
          <w:szCs w:val="22"/>
        </w:rPr>
        <w:t xml:space="preserve">The results show that the proposed method of automated weld path generation effectively using RANSAC and ICP algorithms is viable for workpiece localization. The alignment achieved in the simulated examples is strong as shown in the table and proved that these algorithms can be implemented even in the case of increased noise in the target point cloud due to clamping mechanisms or miscellaneous items on the weld surface. The accuracy of the simulated tests is to be expected given that the simulated scene contained geometric features designed in CAD which closely resembled the target </w:t>
      </w:r>
      <w:proofErr w:type="spellStart"/>
      <w:r w:rsidRPr="001B067C">
        <w:rPr>
          <w:kern w:val="0"/>
          <w:sz w:val="22"/>
          <w:szCs w:val="22"/>
        </w:rPr>
        <w:t>pointcloud</w:t>
      </w:r>
      <w:proofErr w:type="spellEnd"/>
      <w:r w:rsidRPr="001B067C">
        <w:rPr>
          <w:kern w:val="0"/>
          <w:sz w:val="22"/>
          <w:szCs w:val="22"/>
        </w:rPr>
        <w:t xml:space="preserve"> features. </w:t>
      </w:r>
    </w:p>
    <w:p w:rsidR="001B067C" w:rsidRDefault="001B067C" w:rsidP="001B067C">
      <w:pPr>
        <w:suppressAutoHyphens w:val="0"/>
        <w:overflowPunct/>
        <w:autoSpaceDE/>
        <w:autoSpaceDN/>
        <w:adjustRightInd/>
        <w:spacing w:before="100" w:beforeAutospacing="1" w:after="165"/>
        <w:jc w:val="left"/>
        <w:textAlignment w:val="auto"/>
        <w:rPr>
          <w:kern w:val="0"/>
          <w:sz w:val="22"/>
          <w:szCs w:val="22"/>
        </w:rPr>
      </w:pPr>
      <w:r w:rsidRPr="001B067C">
        <w:rPr>
          <w:kern w:val="0"/>
          <w:sz w:val="22"/>
          <w:szCs w:val="22"/>
        </w:rPr>
        <w:t>The physical experiment shows that this approach can be applied to a welding application using physical data in a realistic environment given that proper calibration is completed. The 3D LiDAR scans require calibration to accurately transform the source cloud to the target cloud. Further investigation is required to determine if the accuracy of the resulting workpiece localization is inside a working tolerance</w:t>
      </w:r>
      <w:r w:rsidR="00682FBF">
        <w:rPr>
          <w:kern w:val="0"/>
          <w:sz w:val="22"/>
          <w:szCs w:val="22"/>
        </w:rPr>
        <w:t xml:space="preserve"> []</w:t>
      </w:r>
      <w:r w:rsidRPr="001B067C">
        <w:rPr>
          <w:kern w:val="0"/>
          <w:sz w:val="22"/>
          <w:szCs w:val="22"/>
        </w:rPr>
        <w:t xml:space="preserve"> for a welding operation. </w:t>
      </w:r>
    </w:p>
    <w:p w:rsidR="005009E7" w:rsidRDefault="00A12E86" w:rsidP="0011288D">
      <w:pPr>
        <w:spacing w:before="100" w:beforeAutospacing="1" w:after="165"/>
      </w:pPr>
      <w:r w:rsidRPr="00C81C8C">
        <w:t xml:space="preserve">The implementation of down sampling and filtering with voxel and bounding box is an essential step prior to the segmentation algorithm with RANSAC. Furthermore, with the increased utilization of RANSAC, outlier rejection is a required step when there are features such as clamps included in the target </w:t>
      </w:r>
      <w:proofErr w:type="spellStart"/>
      <w:r w:rsidRPr="00C81C8C">
        <w:t>pointlcoud</w:t>
      </w:r>
      <w:proofErr w:type="spellEnd"/>
      <w:r w:rsidRPr="00C81C8C">
        <w:t xml:space="preserve"> set. Correspondence matching and alignment with ICP is proven to only be effective when sufficient outliers have been rejected and a good initial guess is provided by RANSAC. Utilization of cascaded RANSAC segmentation provides an effective means for sufficient outlier removal such that workpiece alignment accurate enough to be applied to a physical welding process.</w:t>
      </w:r>
    </w:p>
    <w:p w:rsidR="005009E7" w:rsidRDefault="005009E7" w:rsidP="0011288D">
      <w:pPr>
        <w:spacing w:before="100" w:beforeAutospacing="1" w:after="165"/>
        <w:rPr>
          <w:kern w:val="0"/>
          <w:sz w:val="22"/>
          <w:szCs w:val="22"/>
        </w:rPr>
      </w:pPr>
    </w:p>
    <w:p w:rsidR="005009E7" w:rsidRDefault="005009E7" w:rsidP="0011288D">
      <w:pPr>
        <w:spacing w:before="100" w:beforeAutospacing="1" w:after="165"/>
        <w:rPr>
          <w:kern w:val="0"/>
          <w:sz w:val="22"/>
          <w:szCs w:val="22"/>
        </w:rPr>
      </w:pPr>
    </w:p>
    <w:p w:rsidR="005009E7" w:rsidRDefault="005009E7" w:rsidP="0011288D">
      <w:pPr>
        <w:spacing w:before="100" w:beforeAutospacing="1" w:after="165"/>
        <w:rPr>
          <w:kern w:val="0"/>
          <w:sz w:val="22"/>
          <w:szCs w:val="22"/>
        </w:rPr>
      </w:pPr>
    </w:p>
    <w:p w:rsidR="005009E7" w:rsidRDefault="005009E7" w:rsidP="0011288D">
      <w:pPr>
        <w:spacing w:before="100" w:beforeAutospacing="1" w:after="165"/>
        <w:rPr>
          <w:kern w:val="0"/>
          <w:sz w:val="22"/>
          <w:szCs w:val="22"/>
        </w:rPr>
      </w:pPr>
    </w:p>
    <w:p w:rsidR="005009E7" w:rsidRDefault="005009E7" w:rsidP="0011288D">
      <w:pPr>
        <w:spacing w:before="100" w:beforeAutospacing="1" w:after="165"/>
        <w:rPr>
          <w:kern w:val="0"/>
          <w:sz w:val="22"/>
          <w:szCs w:val="22"/>
        </w:rPr>
      </w:pPr>
    </w:p>
    <w:p w:rsidR="005009E7" w:rsidRDefault="005009E7" w:rsidP="0011288D">
      <w:pPr>
        <w:spacing w:before="100" w:beforeAutospacing="1" w:after="165"/>
        <w:rPr>
          <w:kern w:val="0"/>
          <w:sz w:val="22"/>
          <w:szCs w:val="22"/>
        </w:rPr>
      </w:pPr>
    </w:p>
    <w:p w:rsidR="005009E7" w:rsidRDefault="005009E7" w:rsidP="0011288D">
      <w:pPr>
        <w:spacing w:before="100" w:beforeAutospacing="1" w:after="165"/>
        <w:rPr>
          <w:kern w:val="0"/>
          <w:sz w:val="22"/>
          <w:szCs w:val="22"/>
        </w:rPr>
      </w:pPr>
    </w:p>
    <w:p w:rsidR="005009E7" w:rsidRDefault="005009E7" w:rsidP="0011288D">
      <w:pPr>
        <w:spacing w:before="100" w:beforeAutospacing="1" w:after="165"/>
        <w:rPr>
          <w:kern w:val="0"/>
          <w:sz w:val="22"/>
          <w:szCs w:val="22"/>
        </w:rPr>
      </w:pPr>
    </w:p>
    <w:p w:rsidR="005009E7" w:rsidRDefault="005009E7" w:rsidP="0011288D">
      <w:pPr>
        <w:spacing w:before="100" w:beforeAutospacing="1" w:after="165"/>
        <w:rPr>
          <w:kern w:val="0"/>
          <w:sz w:val="22"/>
          <w:szCs w:val="22"/>
        </w:rPr>
      </w:pPr>
    </w:p>
    <w:p w:rsidR="005009E7" w:rsidRDefault="005009E7" w:rsidP="0011288D">
      <w:pPr>
        <w:spacing w:before="100" w:beforeAutospacing="1" w:after="165"/>
        <w:rPr>
          <w:kern w:val="0"/>
          <w:sz w:val="22"/>
          <w:szCs w:val="22"/>
        </w:rPr>
      </w:pPr>
    </w:p>
    <w:p w:rsidR="005009E7" w:rsidRDefault="005009E7" w:rsidP="0011288D">
      <w:pPr>
        <w:spacing w:before="100" w:beforeAutospacing="1" w:after="165"/>
        <w:rPr>
          <w:kern w:val="0"/>
          <w:sz w:val="22"/>
          <w:szCs w:val="22"/>
        </w:rPr>
      </w:pPr>
    </w:p>
    <w:p w:rsidR="005009E7" w:rsidRDefault="005009E7" w:rsidP="0011288D">
      <w:pPr>
        <w:spacing w:before="100" w:beforeAutospacing="1" w:after="165"/>
        <w:rPr>
          <w:kern w:val="0"/>
          <w:sz w:val="22"/>
          <w:szCs w:val="22"/>
        </w:rPr>
      </w:pPr>
    </w:p>
    <w:p w:rsidR="005009E7" w:rsidRDefault="005009E7" w:rsidP="0011288D">
      <w:pPr>
        <w:spacing w:before="100" w:beforeAutospacing="1" w:after="165"/>
        <w:rPr>
          <w:kern w:val="0"/>
          <w:sz w:val="22"/>
          <w:szCs w:val="22"/>
        </w:rPr>
      </w:pPr>
    </w:p>
    <w:p w:rsidR="005009E7" w:rsidRDefault="005009E7" w:rsidP="0011288D">
      <w:pPr>
        <w:spacing w:before="100" w:beforeAutospacing="1" w:after="165"/>
        <w:rPr>
          <w:kern w:val="0"/>
          <w:sz w:val="22"/>
          <w:szCs w:val="22"/>
        </w:rPr>
      </w:pPr>
    </w:p>
    <w:p w:rsidR="005009E7" w:rsidRDefault="005009E7" w:rsidP="0011288D">
      <w:pPr>
        <w:spacing w:before="100" w:beforeAutospacing="1" w:after="165"/>
        <w:rPr>
          <w:kern w:val="0"/>
          <w:sz w:val="22"/>
          <w:szCs w:val="22"/>
        </w:rPr>
      </w:pPr>
    </w:p>
    <w:p w:rsidR="005009E7" w:rsidRDefault="000C6562" w:rsidP="0011288D">
      <w:pPr>
        <w:spacing w:before="100" w:beforeAutospacing="1" w:after="165"/>
        <w:rPr>
          <w:kern w:val="0"/>
          <w:sz w:val="22"/>
          <w:szCs w:val="22"/>
        </w:rPr>
      </w:pPr>
      <w:r>
        <w:rPr>
          <w:noProof/>
        </w:rPr>
        <mc:AlternateContent>
          <mc:Choice Requires="wpc">
            <w:drawing>
              <wp:inline distT="0" distB="0" distL="0" distR="0" wp14:anchorId="0F1FD18B" wp14:editId="3BC8DF7D">
                <wp:extent cx="3257550" cy="1164102"/>
                <wp:effectExtent l="0" t="0" r="2190750" b="721995"/>
                <wp:docPr id="31" name="Canvas 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58" name="Group 58"/>
                        <wpg:cNvGrpSpPr/>
                        <wpg:grpSpPr>
                          <a:xfrm>
                            <a:off x="97259" y="154604"/>
                            <a:ext cx="5341571" cy="1729115"/>
                            <a:chOff x="97259" y="142710"/>
                            <a:chExt cx="5341571" cy="1729115"/>
                          </a:xfrm>
                        </wpg:grpSpPr>
                        <pic:pic xmlns:pic="http://schemas.openxmlformats.org/drawingml/2006/picture">
                          <pic:nvPicPr>
                            <pic:cNvPr id="45" name="Picture 45" descr="A picture containing graphical user interface&#10;&#10;Description automatically generated"/>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1902797" y="142710"/>
                              <a:ext cx="1723089" cy="1346199"/>
                            </a:xfrm>
                            <a:prstGeom prst="rect">
                              <a:avLst/>
                            </a:prstGeom>
                          </pic:spPr>
                        </pic:pic>
                        <pic:pic xmlns:pic="http://schemas.openxmlformats.org/drawingml/2006/picture">
                          <pic:nvPicPr>
                            <pic:cNvPr id="50" name="Picture 50" descr="Chart, histogram&#10;&#10;Description automatically generated"/>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3707028" y="142710"/>
                              <a:ext cx="1731802" cy="1353005"/>
                            </a:xfrm>
                            <a:prstGeom prst="rect">
                              <a:avLst/>
                            </a:prstGeom>
                          </pic:spPr>
                        </pic:pic>
                        <pic:pic xmlns:pic="http://schemas.openxmlformats.org/drawingml/2006/picture">
                          <pic:nvPicPr>
                            <pic:cNvPr id="54" name="Picture 54" descr="Chart, surface chart&#10;&#10;Description automatically generated with medium confidence"/>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97259" y="148908"/>
                              <a:ext cx="1717226" cy="1341618"/>
                            </a:xfrm>
                            <a:prstGeom prst="rect">
                              <a:avLst/>
                            </a:prstGeom>
                          </pic:spPr>
                        </pic:pic>
                        <wps:wsp>
                          <wps:cNvPr id="106" name="Text Box 104"/>
                          <wps:cNvSpPr txBox="1"/>
                          <wps:spPr>
                            <a:xfrm>
                              <a:off x="1810657" y="1560675"/>
                              <a:ext cx="2029359" cy="311150"/>
                            </a:xfrm>
                            <a:prstGeom prst="rect">
                              <a:avLst/>
                            </a:prstGeom>
                            <a:solidFill>
                              <a:schemeClr val="lt1"/>
                            </a:solidFill>
                            <a:ln w="6350">
                              <a:noFill/>
                            </a:ln>
                          </wps:spPr>
                          <wps:txbx>
                            <w:txbxContent>
                              <w:p w:rsidR="0000629F" w:rsidRDefault="0000629F" w:rsidP="000C6562">
                                <w:pPr>
                                  <w:spacing w:line="254" w:lineRule="auto"/>
                                  <w:rPr>
                                    <w:rFonts w:ascii="Calibri" w:eastAsia="Calibri" w:hAnsi="Calibri"/>
                                  </w:rPr>
                                </w:pPr>
                                <w:r>
                                  <w:rPr>
                                    <w:rFonts w:ascii="Calibri" w:eastAsia="Calibri" w:hAnsi="Calibri"/>
                                  </w:rPr>
                                  <w:t>Figure 10 – Segmentation of 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F1FD18B" id="Canvas 31" o:spid="_x0000_s1182" editas="canvas" style="width:256.5pt;height:91.65pt;mso-position-horizontal-relative:char;mso-position-vertical-relative:line" coordsize="32575,11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">
                <v:shape id="_x0000_s1183" type="#_x0000_t75" style="position:absolute;width:32575;height:11639;visibility:visible;mso-wrap-style:square" filled="t">
                  <v:fill o:detectmouseclick="t"/>
                  <v:path o:connecttype="none"/>
                </v:shape>
                <v:group id="Group 58" o:spid="_x0000_s1184" style="position:absolute;left:972;top:1546;width:53416;height:17291" coordorigin="972,1427" coordsize="53415,17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Picture 45" o:spid="_x0000_s1185" type="#_x0000_t75" alt="A picture containing graphical user interface&#10;&#10;Description automatically generated" style="position:absolute;left:19027;top:1427;width:17231;height:13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">
                    <v:imagedata r:id="rId75" o:title="A picture containing graphical user interface&#10;&#10;Description automatically generated"/>
                  </v:shape>
                  <v:shape id="Picture 50" o:spid="_x0000_s1186" type="#_x0000_t75" alt="Chart, histogram&#10;&#10;Description automatically generated" style="position:absolute;left:37070;top:1427;width:17318;height:13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">
                    <v:imagedata r:id="rId76" o:title="Chart, histogram&#10;&#10;Description automatically generated"/>
                  </v:shape>
                  <v:shape id="Picture 54" o:spid="_x0000_s1187" type="#_x0000_t75" alt="Chart, surface chart&#10;&#10;Description automatically generated with medium confidence" style="position:absolute;left:972;top:1489;width:17172;height:13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">
                    <v:imagedata r:id="rId77" o:title="Chart, surface chart&#10;&#10;Description automatically generated with medium confidence"/>
                  </v:shape>
                  <v:shape id="Text Box 104" o:spid="_x0000_s1188" type="#_x0000_t202" style="position:absolute;left:18106;top:15606;width:20294;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" fillcolor="white [3201]" stroked="f" strokeweight=".5pt">
                    <v:textbox>
                      <w:txbxContent>
                        <w:p w:rsidR="0000629F" w:rsidRDefault="0000629F" w:rsidP="000C6562">
                          <w:pPr>
                            <w:spacing w:line="254" w:lineRule="auto"/>
                            <w:rPr>
                              <w:rFonts w:ascii="Calibri" w:eastAsia="Calibri" w:hAnsi="Calibri"/>
                            </w:rPr>
                          </w:pPr>
                          <w:r>
                            <w:rPr>
                              <w:rFonts w:ascii="Calibri" w:eastAsia="Calibri" w:hAnsi="Calibri"/>
                            </w:rPr>
                            <w:t>Figure 10 – Segmentation of Table</w:t>
                          </w:r>
                        </w:p>
                      </w:txbxContent>
                    </v:textbox>
                  </v:shape>
                </v:group>
                <w10:anchorlock/>
              </v:group>
            </w:pict>
          </mc:Fallback>
        </mc:AlternateContent>
      </w:r>
      <w:r>
        <w:rPr>
          <w:noProof/>
        </w:rPr>
        <mc:AlternateContent>
          <mc:Choice Requires="wpc">
            <w:drawing>
              <wp:inline distT="0" distB="0" distL="0" distR="0" wp14:anchorId="5CD36650" wp14:editId="2C55F302">
                <wp:extent cx="3257550" cy="1120885"/>
                <wp:effectExtent l="0" t="0" r="2190750" b="727075"/>
                <wp:docPr id="51" name="Canvas 5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0" name="Group 30"/>
                        <wpg:cNvGrpSpPr/>
                        <wpg:grpSpPr>
                          <a:xfrm>
                            <a:off x="79050" y="141626"/>
                            <a:ext cx="5371945" cy="1713925"/>
                            <a:chOff x="79050" y="141626"/>
                            <a:chExt cx="5371945" cy="1713925"/>
                          </a:xfrm>
                        </wpg:grpSpPr>
                        <wps:wsp>
                          <wps:cNvPr id="107" name="Text Box 104"/>
                          <wps:cNvSpPr txBox="1"/>
                          <wps:spPr>
                            <a:xfrm>
                              <a:off x="1675661" y="1545036"/>
                              <a:ext cx="2255076" cy="310515"/>
                            </a:xfrm>
                            <a:prstGeom prst="rect">
                              <a:avLst/>
                            </a:prstGeom>
                            <a:solidFill>
                              <a:schemeClr val="lt1"/>
                            </a:solidFill>
                            <a:ln w="6350">
                              <a:noFill/>
                            </a:ln>
                          </wps:spPr>
                          <wps:txbx>
                            <w:txbxContent>
                              <w:p w:rsidR="0000629F" w:rsidRDefault="0000629F" w:rsidP="000C6562">
                                <w:pPr>
                                  <w:spacing w:line="252" w:lineRule="auto"/>
                                  <w:rPr>
                                    <w:rFonts w:ascii="Calibri" w:eastAsia="Calibri" w:hAnsi="Calibri"/>
                                  </w:rPr>
                                </w:pPr>
                                <w:r>
                                  <w:rPr>
                                    <w:rFonts w:ascii="Calibri" w:eastAsia="Calibri" w:hAnsi="Calibri"/>
                                  </w:rPr>
                                  <w:t xml:space="preserve">Figure 11 – Segmentation of </w:t>
                                </w:r>
                                <w:ins w:id="10" w:author="Hill, Tristan" w:date="2021-03-09T21:12:00Z">
                                  <w:r>
                                    <w:rPr>
                                      <w:rFonts w:ascii="Calibri" w:eastAsia="Calibri" w:hAnsi="Calibri"/>
                                    </w:rPr>
                                    <w:t>Clamps</w:t>
                                  </w:r>
                                </w:ins>
                                <w:del w:id="11" w:author="Hill, Tristan" w:date="2021-03-09T21:12:00Z">
                                  <w:r w:rsidDel="005B4D5E">
                                    <w:rPr>
                                      <w:rFonts w:ascii="Calibri" w:eastAsia="Calibri" w:hAnsi="Calibri"/>
                                    </w:rPr>
                                    <w:delText>Table</w:delText>
                                  </w:r>
                                </w:del>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7" name="Picture 67" descr="Chart&#10;&#10;Description automatically generated"/>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79050" y="141818"/>
                              <a:ext cx="1735489" cy="1355734"/>
                            </a:xfrm>
                            <a:prstGeom prst="rect">
                              <a:avLst/>
                            </a:prstGeom>
                          </pic:spPr>
                        </pic:pic>
                        <pic:pic xmlns:pic="http://schemas.openxmlformats.org/drawingml/2006/picture">
                          <pic:nvPicPr>
                            <pic:cNvPr id="78" name="Picture 78" descr="A picture containing diagram&#10;&#10;Description automatically generated"/>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1892226" y="141626"/>
                              <a:ext cx="1743910" cy="1362313"/>
                            </a:xfrm>
                            <a:prstGeom prst="rect">
                              <a:avLst/>
                            </a:prstGeom>
                          </pic:spPr>
                        </pic:pic>
                        <pic:pic xmlns:pic="http://schemas.openxmlformats.org/drawingml/2006/picture">
                          <pic:nvPicPr>
                            <pic:cNvPr id="79" name="Picture 79" descr="Graphical user interface, chart&#10;&#10;Description automatically generated"/>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3707133" y="141817"/>
                              <a:ext cx="1743862" cy="1362122"/>
                            </a:xfrm>
                            <a:prstGeom prst="rect">
                              <a:avLst/>
                            </a:prstGeom>
                          </pic:spPr>
                        </pic:pic>
                      </wpg:wgp>
                    </wpc:wpc>
                  </a:graphicData>
                </a:graphic>
              </wp:inline>
            </w:drawing>
          </mc:Choice>
          <mc:Fallback>
            <w:pict>
              <v:group w14:anchorId="5CD36650" id="Canvas 51" o:spid="_x0000_s1189" editas="canvas" style="width:256.5pt;height:88.25pt;mso-position-horizontal-relative:char;mso-position-vertical-relative:line" coordsize="32575,11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">
                <v:shape id="_x0000_s1190" type="#_x0000_t75" style="position:absolute;width:32575;height:11207;visibility:visible;mso-wrap-style:square" filled="t">
                  <v:fill o:detectmouseclick="t"/>
                  <v:path o:connecttype="none"/>
                </v:shape>
                <v:group id="Group 30" o:spid="_x0000_s1191" style="position:absolute;left:790;top:1416;width:53719;height:17139" coordorigin="790,1416" coordsize="53719,17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Text Box 104" o:spid="_x0000_s1192" type="#_x0000_t202" style="position:absolute;left:16756;top:15450;width:22551;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" fillcolor="white [3201]" stroked="f" strokeweight=".5pt">
                    <v:textbox>
                      <w:txbxContent>
                        <w:p w:rsidR="0000629F" w:rsidRDefault="0000629F" w:rsidP="000C6562">
                          <w:pPr>
                            <w:spacing w:line="252" w:lineRule="auto"/>
                            <w:rPr>
                              <w:rFonts w:ascii="Calibri" w:eastAsia="Calibri" w:hAnsi="Calibri"/>
                            </w:rPr>
                          </w:pPr>
                          <w:r>
                            <w:rPr>
                              <w:rFonts w:ascii="Calibri" w:eastAsia="Calibri" w:hAnsi="Calibri"/>
                            </w:rPr>
                            <w:t xml:space="preserve">Figure 11 – Segmentation of </w:t>
                          </w:r>
                          <w:ins w:id="12" w:author="Hill, Tristan" w:date="2021-03-09T21:12:00Z">
                            <w:r>
                              <w:rPr>
                                <w:rFonts w:ascii="Calibri" w:eastAsia="Calibri" w:hAnsi="Calibri"/>
                              </w:rPr>
                              <w:t>Clamps</w:t>
                            </w:r>
                          </w:ins>
                          <w:del w:id="13" w:author="Hill, Tristan" w:date="2021-03-09T21:12:00Z">
                            <w:r w:rsidDel="005B4D5E">
                              <w:rPr>
                                <w:rFonts w:ascii="Calibri" w:eastAsia="Calibri" w:hAnsi="Calibri"/>
                              </w:rPr>
                              <w:delText>Table</w:delText>
                            </w:r>
                          </w:del>
                        </w:p>
                      </w:txbxContent>
                    </v:textbox>
                  </v:shape>
                  <v:shape id="Picture 67" o:spid="_x0000_s1193" type="#_x0000_t75" alt="Chart&#10;&#10;Description automatically generated" style="position:absolute;left:790;top:1418;width:17355;height:13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">
                    <v:imagedata r:id="rId81" o:title="Chart&#10;&#10;Description automatically generated"/>
                  </v:shape>
                  <v:shape id="Picture 78" o:spid="_x0000_s1194" type="#_x0000_t75" alt="A picture containing diagram&#10;&#10;Description automatically generated" style="position:absolute;left:18922;top:1416;width:17439;height:1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">
                    <v:imagedata r:id="rId82" o:title="A picture containing diagram&#10;&#10;Description automatically generated"/>
                  </v:shape>
                  <v:shape id="Picture 79" o:spid="_x0000_s1195" type="#_x0000_t75" alt="Graphical user interface, chart&#10;&#10;Description automatically generated" style="position:absolute;left:37071;top:1418;width:17438;height:13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">
                    <v:imagedata r:id="rId83" o:title="Graphical user interface, chart&#10;&#10;Description automatically generated"/>
                  </v:shape>
                </v:group>
                <w10:anchorlock/>
              </v:group>
            </w:pict>
          </mc:Fallback>
        </mc:AlternateContent>
      </w:r>
      <w:r w:rsidR="005009E7">
        <w:rPr>
          <w:noProof/>
        </w:rPr>
        <mc:AlternateContent>
          <mc:Choice Requires="wpc">
            <w:drawing>
              <wp:inline distT="0" distB="0" distL="0" distR="0" wp14:anchorId="7FB23144" wp14:editId="04DAE304">
                <wp:extent cx="5476240" cy="2085033"/>
                <wp:effectExtent l="0" t="0" r="0" b="0"/>
                <wp:docPr id="26" name="Canvas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9" name="Group 29"/>
                        <wpg:cNvGrpSpPr/>
                        <wpg:grpSpPr>
                          <a:xfrm>
                            <a:off x="176542" y="120170"/>
                            <a:ext cx="5169743" cy="1964536"/>
                            <a:chOff x="104190" y="8925"/>
                            <a:chExt cx="5308211" cy="1642702"/>
                          </a:xfrm>
                        </wpg:grpSpPr>
                        <pic:pic xmlns:pic="http://schemas.openxmlformats.org/drawingml/2006/picture">
                          <pic:nvPicPr>
                            <pic:cNvPr id="18" name="Picture 18" descr="Engineering drawing&#10;&#10;Description automatically generated"/>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104190" y="11181"/>
                              <a:ext cx="1710399" cy="1336418"/>
                            </a:xfrm>
                            <a:prstGeom prst="rect">
                              <a:avLst/>
                            </a:prstGeom>
                          </pic:spPr>
                        </pic:pic>
                        <pic:pic xmlns:pic="http://schemas.openxmlformats.org/drawingml/2006/picture">
                          <pic:nvPicPr>
                            <pic:cNvPr id="23" name="Picture 23" descr="Engineering drawing&#10;&#10;Description automatically generated with low confidence"/>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1902904" y="11193"/>
                              <a:ext cx="1710426" cy="1336372"/>
                            </a:xfrm>
                            <a:prstGeom prst="rect">
                              <a:avLst/>
                            </a:prstGeom>
                          </pic:spPr>
                        </pic:pic>
                        <pic:pic xmlns:pic="http://schemas.openxmlformats.org/drawingml/2006/picture">
                          <pic:nvPicPr>
                            <pic:cNvPr id="24" name="Picture 24" descr="Engineering drawing&#10;&#10;Description automatically generated with medium confidence"/>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3699117" y="8925"/>
                              <a:ext cx="1713284" cy="1338640"/>
                            </a:xfrm>
                            <a:prstGeom prst="rect">
                              <a:avLst/>
                            </a:prstGeom>
                          </pic:spPr>
                        </pic:pic>
                        <wps:wsp>
                          <wps:cNvPr id="25" name="Text Box 104"/>
                          <wps:cNvSpPr txBox="1"/>
                          <wps:spPr>
                            <a:xfrm>
                              <a:off x="1667135" y="1374300"/>
                              <a:ext cx="2240204" cy="277327"/>
                            </a:xfrm>
                            <a:prstGeom prst="rect">
                              <a:avLst/>
                            </a:prstGeom>
                            <a:solidFill>
                              <a:schemeClr val="lt1"/>
                            </a:solidFill>
                            <a:ln w="6350">
                              <a:noFill/>
                            </a:ln>
                          </wps:spPr>
                          <wps:txbx>
                            <w:txbxContent>
                              <w:p w:rsidR="0000629F" w:rsidRDefault="0000629F" w:rsidP="005009E7">
                                <w:pPr>
                                  <w:spacing w:line="256" w:lineRule="auto"/>
                                  <w:rPr>
                                    <w:rFonts w:ascii="Calibri" w:eastAsia="Calibri" w:hAnsi="Calibri"/>
                                  </w:rPr>
                                </w:pPr>
                                <w:r>
                                  <w:rPr>
                                    <w:rFonts w:ascii="Calibri" w:eastAsia="Calibri" w:hAnsi="Calibri"/>
                                  </w:rPr>
                                  <w:t xml:space="preserve">Figure 12 – </w:t>
                                </w:r>
                                <w:ins w:id="14" w:author="Hill, Tristan" w:date="2022-02-09T23:05:00Z">
                                  <w:r>
                                    <w:rPr>
                                      <w:rFonts w:ascii="Calibri" w:eastAsia="Calibri" w:hAnsi="Calibri"/>
                                    </w:rPr>
                                    <w:t xml:space="preserve">Application A - </w:t>
                                  </w:r>
                                </w:ins>
                                <w:r>
                                  <w:rPr>
                                    <w:rFonts w:ascii="Calibri" w:eastAsia="Calibri" w:hAnsi="Calibri"/>
                                  </w:rPr>
                                  <w:t xml:space="preserve">Filtering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7FB23144" id="Canvas 26" o:spid="_x0000_s1196" editas="canvas" style="width:431.2pt;height:164.2pt;mso-position-horizontal-relative:char;mso-position-vertical-relative:line" coordsize="54762,20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">
                <v:shape id="_x0000_s1197" type="#_x0000_t75" style="position:absolute;width:54762;height:20847;visibility:visible;mso-wrap-style:square" filled="t">
                  <v:fill o:detectmouseclick="t"/>
                  <v:path o:connecttype="none"/>
                </v:shape>
                <v:group id="Group 29" o:spid="_x0000_s1198" style="position:absolute;left:1765;top:1201;width:51697;height:19646" coordorigin="1041,89" coordsize="53082,1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Picture 18" o:spid="_x0000_s1199" type="#_x0000_t75" alt="Engineering drawing&#10;&#10;Description automatically generated" style="position:absolute;left:1041;top:111;width:17104;height:13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">
                    <v:imagedata r:id="rId87" o:title="Engineering drawing&#10;&#10;Description automatically generated"/>
                  </v:shape>
                  <v:shape id="Picture 23" o:spid="_x0000_s1200" type="#_x0000_t75" alt="Engineering drawing&#10;&#10;Description automatically generated with low confidence" style="position:absolute;left:19029;top:111;width:17104;height:13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">
                    <v:imagedata r:id="rId88" o:title="Engineering drawing&#10;&#10;Description automatically generated with low confidence"/>
                  </v:shape>
                  <v:shape id="Picture 24" o:spid="_x0000_s1201" type="#_x0000_t75" alt="Engineering drawing&#10;&#10;Description automatically generated with medium confidence" style="position:absolute;left:36991;top:89;width:17133;height:13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">
                    <v:imagedata r:id="rId89" o:title="Engineering drawing&#10;&#10;Description automatically generated with medium confidence"/>
                  </v:shape>
                  <v:shape id="Text Box 104" o:spid="_x0000_s1202" type="#_x0000_t202" style="position:absolute;left:16671;top:13743;width:22402;height:2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" fillcolor="white [3201]" stroked="f" strokeweight=".5pt">
                    <v:textbox>
                      <w:txbxContent>
                        <w:p w:rsidR="0000629F" w:rsidRDefault="0000629F" w:rsidP="005009E7">
                          <w:pPr>
                            <w:spacing w:line="256" w:lineRule="auto"/>
                            <w:rPr>
                              <w:rFonts w:ascii="Calibri" w:eastAsia="Calibri" w:hAnsi="Calibri"/>
                            </w:rPr>
                          </w:pPr>
                          <w:r>
                            <w:rPr>
                              <w:rFonts w:ascii="Calibri" w:eastAsia="Calibri" w:hAnsi="Calibri"/>
                            </w:rPr>
                            <w:t xml:space="preserve">Figure 12 – </w:t>
                          </w:r>
                          <w:ins w:id="15" w:author="Hill, Tristan" w:date="2022-02-09T23:05:00Z">
                            <w:r>
                              <w:rPr>
                                <w:rFonts w:ascii="Calibri" w:eastAsia="Calibri" w:hAnsi="Calibri"/>
                              </w:rPr>
                              <w:t xml:space="preserve">Application A - </w:t>
                            </w:r>
                          </w:ins>
                          <w:r>
                            <w:rPr>
                              <w:rFonts w:ascii="Calibri" w:eastAsia="Calibri" w:hAnsi="Calibri"/>
                            </w:rPr>
                            <w:t xml:space="preserve">Filtering </w:t>
                          </w:r>
                        </w:p>
                      </w:txbxContent>
                    </v:textbox>
                  </v:shape>
                </v:group>
                <w10:anchorlock/>
              </v:group>
            </w:pict>
          </mc:Fallback>
        </mc:AlternateContent>
      </w:r>
      <w:r>
        <w:rPr>
          <w:noProof/>
        </w:rPr>
        <mc:AlternateContent>
          <mc:Choice Requires="wpc">
            <w:drawing>
              <wp:inline distT="0" distB="0" distL="0" distR="0" wp14:anchorId="55DB2AC0" wp14:editId="1490846A">
                <wp:extent cx="3257550" cy="1477267"/>
                <wp:effectExtent l="0" t="0" r="857250" b="408940"/>
                <wp:docPr id="64" name="Canvas 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3" name="Group 33"/>
                        <wpg:cNvGrpSpPr/>
                        <wpg:grpSpPr>
                          <a:xfrm>
                            <a:off x="106212" y="54442"/>
                            <a:ext cx="3996523" cy="1806108"/>
                            <a:chOff x="95929" y="132872"/>
                            <a:chExt cx="3996523" cy="1806108"/>
                          </a:xfrm>
                        </wpg:grpSpPr>
                        <pic:pic xmlns:pic="http://schemas.openxmlformats.org/drawingml/2006/picture">
                          <pic:nvPicPr>
                            <pic:cNvPr id="66" name="Picture 66" descr="Diagram&#10;&#10;Description automatically generated with medium confidence"/>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95929" y="132872"/>
                              <a:ext cx="1936956" cy="1513259"/>
                            </a:xfrm>
                            <a:prstGeom prst="rect">
                              <a:avLst/>
                            </a:prstGeom>
                          </pic:spPr>
                        </pic:pic>
                        <pic:pic xmlns:pic="http://schemas.openxmlformats.org/drawingml/2006/picture">
                          <pic:nvPicPr>
                            <pic:cNvPr id="69" name="Picture 69" descr="Diagram, engineering drawing&#10;&#10;Description automatically generated"/>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2116551" y="142111"/>
                              <a:ext cx="1935970" cy="1512347"/>
                            </a:xfrm>
                            <a:prstGeom prst="rect">
                              <a:avLst/>
                            </a:prstGeom>
                          </pic:spPr>
                        </pic:pic>
                        <wps:wsp>
                          <wps:cNvPr id="102" name="Text Box 36"/>
                          <wps:cNvSpPr txBox="1"/>
                          <wps:spPr>
                            <a:xfrm>
                              <a:off x="540854" y="1654500"/>
                              <a:ext cx="3551598" cy="284480"/>
                            </a:xfrm>
                            <a:prstGeom prst="rect">
                              <a:avLst/>
                            </a:prstGeom>
                            <a:solidFill>
                              <a:schemeClr val="lt1"/>
                            </a:solidFill>
                            <a:ln w="6350">
                              <a:solidFill>
                                <a:schemeClr val="bg1"/>
                              </a:solidFill>
                            </a:ln>
                          </wps:spPr>
                          <wps:txbx>
                            <w:txbxContent>
                              <w:p w:rsidR="0000629F" w:rsidRDefault="0000629F" w:rsidP="000C6562">
                                <w:pPr>
                                  <w:spacing w:line="252" w:lineRule="auto"/>
                                  <w:rPr>
                                    <w:rFonts w:ascii="Calibri" w:eastAsia="Calibri" w:hAnsi="Calibri"/>
                                  </w:rPr>
                                </w:pPr>
                                <w:r>
                                  <w:rPr>
                                    <w:rFonts w:ascii="Calibri" w:eastAsia="Calibri" w:hAnsi="Calibri"/>
                                  </w:rPr>
                                  <w:t>Figure 13 – Workpiece Localization with ICP for Example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55DB2AC0" id="Canvas 64" o:spid="_x0000_s1203" editas="canvas" style="width:256.5pt;height:116.3pt;mso-position-horizontal-relative:char;mso-position-vertical-relative:line" coordsize="32575,14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">
                <v:shape id="_x0000_s1204" type="#_x0000_t75" style="position:absolute;width:32575;height:14770;visibility:visible;mso-wrap-style:square" filled="t">
                  <v:fill o:detectmouseclick="t"/>
                  <v:path o:connecttype="none"/>
                </v:shape>
                <v:group id="Group 33" o:spid="_x0000_s1205" style="position:absolute;left:1062;top:544;width:39965;height:18061" coordorigin="959,1328" coordsize="39965,18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Picture 66" o:spid="_x0000_s1206" type="#_x0000_t75" alt="Diagram&#10;&#10;Description automatically generated with medium confidence" style="position:absolute;left:959;top:1328;width:19369;height:15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">
                    <v:imagedata r:id="rId92" o:title="Diagram&#10;&#10;Description automatically generated with medium confidence"/>
                  </v:shape>
                  <v:shape id="Picture 69" o:spid="_x0000_s1207" type="#_x0000_t75" alt="Diagram, engineering drawing&#10;&#10;Description automatically generated" style="position:absolute;left:21165;top:1421;width:19360;height:15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">
                    <v:imagedata r:id="rId93" o:title="Diagram, engineering drawing&#10;&#10;Description automatically generated"/>
                  </v:shape>
                  <v:shape id="Text Box 36" o:spid="_x0000_s1208" type="#_x0000_t202" style="position:absolute;left:5408;top:16545;width:35516;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" fillcolor="white [3201]" strokecolor="white [3212]" strokeweight=".5pt">
                    <v:textbox>
                      <w:txbxContent>
                        <w:p w:rsidR="0000629F" w:rsidRDefault="0000629F" w:rsidP="000C6562">
                          <w:pPr>
                            <w:spacing w:line="252" w:lineRule="auto"/>
                            <w:rPr>
                              <w:rFonts w:ascii="Calibri" w:eastAsia="Calibri" w:hAnsi="Calibri"/>
                            </w:rPr>
                          </w:pPr>
                          <w:r>
                            <w:rPr>
                              <w:rFonts w:ascii="Calibri" w:eastAsia="Calibri" w:hAnsi="Calibri"/>
                            </w:rPr>
                            <w:t>Figure 13 – Workpiece Localization with ICP for Example A</w:t>
                          </w:r>
                        </w:p>
                      </w:txbxContent>
                    </v:textbox>
                  </v:shape>
                </v:group>
                <w10:anchorlock/>
              </v:group>
            </w:pict>
          </mc:Fallback>
        </mc:AlternateContent>
      </w:r>
    </w:p>
    <w:p w:rsidR="005009E7" w:rsidRDefault="005009E7" w:rsidP="0011288D">
      <w:pPr>
        <w:spacing w:before="100" w:beforeAutospacing="1" w:after="165"/>
        <w:rPr>
          <w:kern w:val="0"/>
          <w:sz w:val="22"/>
          <w:szCs w:val="22"/>
        </w:rPr>
      </w:pPr>
    </w:p>
    <w:p w:rsidR="005009E7" w:rsidRDefault="005009E7" w:rsidP="0011288D">
      <w:pPr>
        <w:spacing w:before="100" w:beforeAutospacing="1" w:after="165"/>
        <w:rPr>
          <w:kern w:val="0"/>
          <w:sz w:val="22"/>
          <w:szCs w:val="22"/>
        </w:rPr>
      </w:pPr>
    </w:p>
    <w:p w:rsidR="000C6562" w:rsidRDefault="000C6562" w:rsidP="0011288D">
      <w:pPr>
        <w:spacing w:before="100" w:beforeAutospacing="1" w:after="165"/>
        <w:rPr>
          <w:kern w:val="0"/>
          <w:sz w:val="22"/>
          <w:szCs w:val="22"/>
        </w:rPr>
      </w:pPr>
    </w:p>
    <w:p w:rsidR="000C6562" w:rsidRDefault="000C6562" w:rsidP="0011288D">
      <w:pPr>
        <w:spacing w:before="100" w:beforeAutospacing="1" w:after="165"/>
        <w:rPr>
          <w:kern w:val="0"/>
          <w:sz w:val="22"/>
          <w:szCs w:val="22"/>
        </w:rPr>
      </w:pPr>
    </w:p>
    <w:p w:rsidR="000C6562" w:rsidRDefault="000C6562" w:rsidP="0011288D">
      <w:pPr>
        <w:spacing w:before="100" w:beforeAutospacing="1" w:after="165"/>
        <w:rPr>
          <w:kern w:val="0"/>
          <w:sz w:val="22"/>
          <w:szCs w:val="22"/>
        </w:rPr>
      </w:pPr>
    </w:p>
    <w:p w:rsidR="000C6562" w:rsidRDefault="000C6562" w:rsidP="0011288D">
      <w:pPr>
        <w:spacing w:before="100" w:beforeAutospacing="1" w:after="165"/>
        <w:rPr>
          <w:kern w:val="0"/>
          <w:sz w:val="22"/>
          <w:szCs w:val="22"/>
        </w:rPr>
      </w:pPr>
    </w:p>
    <w:p w:rsidR="000C6562" w:rsidRDefault="000C6562" w:rsidP="0011288D">
      <w:pPr>
        <w:spacing w:before="100" w:beforeAutospacing="1" w:after="165"/>
        <w:rPr>
          <w:kern w:val="0"/>
          <w:sz w:val="22"/>
          <w:szCs w:val="22"/>
        </w:rPr>
      </w:pPr>
    </w:p>
    <w:p w:rsidR="000C6562" w:rsidRDefault="000C6562" w:rsidP="0011288D">
      <w:pPr>
        <w:spacing w:before="100" w:beforeAutospacing="1" w:after="165"/>
        <w:rPr>
          <w:kern w:val="0"/>
          <w:sz w:val="22"/>
          <w:szCs w:val="22"/>
        </w:rPr>
      </w:pPr>
    </w:p>
    <w:p w:rsidR="000C6562" w:rsidRDefault="000C6562" w:rsidP="0011288D">
      <w:pPr>
        <w:spacing w:before="100" w:beforeAutospacing="1" w:after="165"/>
        <w:rPr>
          <w:kern w:val="0"/>
          <w:sz w:val="22"/>
          <w:szCs w:val="22"/>
        </w:rPr>
      </w:pPr>
    </w:p>
    <w:p w:rsidR="000C6562" w:rsidRDefault="000C6562" w:rsidP="0011288D">
      <w:pPr>
        <w:spacing w:before="100" w:beforeAutospacing="1" w:after="165"/>
        <w:rPr>
          <w:kern w:val="0"/>
          <w:sz w:val="22"/>
          <w:szCs w:val="22"/>
        </w:rPr>
      </w:pPr>
    </w:p>
    <w:p w:rsidR="000C6562" w:rsidRDefault="000C6562" w:rsidP="0011288D">
      <w:pPr>
        <w:spacing w:before="100" w:beforeAutospacing="1" w:after="165"/>
        <w:rPr>
          <w:kern w:val="0"/>
          <w:sz w:val="22"/>
          <w:szCs w:val="22"/>
        </w:rPr>
      </w:pPr>
    </w:p>
    <w:p w:rsidR="000C6562" w:rsidRDefault="000C6562" w:rsidP="0011288D">
      <w:pPr>
        <w:spacing w:before="100" w:beforeAutospacing="1" w:after="165"/>
        <w:rPr>
          <w:kern w:val="0"/>
          <w:sz w:val="22"/>
          <w:szCs w:val="22"/>
        </w:rPr>
      </w:pPr>
    </w:p>
    <w:p w:rsidR="000C6562" w:rsidRDefault="000C6562" w:rsidP="0011288D">
      <w:pPr>
        <w:spacing w:before="100" w:beforeAutospacing="1" w:after="165"/>
        <w:rPr>
          <w:kern w:val="0"/>
          <w:sz w:val="22"/>
          <w:szCs w:val="22"/>
        </w:rPr>
      </w:pPr>
    </w:p>
    <w:p w:rsidR="000C6562" w:rsidRDefault="000C6562" w:rsidP="0011288D">
      <w:pPr>
        <w:spacing w:before="100" w:beforeAutospacing="1" w:after="165"/>
        <w:rPr>
          <w:kern w:val="0"/>
          <w:sz w:val="22"/>
          <w:szCs w:val="22"/>
        </w:rPr>
      </w:pPr>
    </w:p>
    <w:p w:rsidR="000C6562" w:rsidRDefault="000C6562" w:rsidP="0011288D">
      <w:pPr>
        <w:spacing w:before="100" w:beforeAutospacing="1" w:after="165"/>
        <w:rPr>
          <w:kern w:val="0"/>
          <w:sz w:val="22"/>
          <w:szCs w:val="22"/>
        </w:rPr>
      </w:pPr>
    </w:p>
    <w:p w:rsidR="000C6562" w:rsidRDefault="000C6562" w:rsidP="0011288D">
      <w:pPr>
        <w:spacing w:before="100" w:beforeAutospacing="1" w:after="165"/>
        <w:rPr>
          <w:kern w:val="0"/>
          <w:sz w:val="22"/>
          <w:szCs w:val="22"/>
        </w:rPr>
      </w:pPr>
    </w:p>
    <w:p w:rsidR="000C6562" w:rsidRDefault="000C6562" w:rsidP="0011288D">
      <w:pPr>
        <w:spacing w:before="100" w:beforeAutospacing="1" w:after="165"/>
        <w:rPr>
          <w:kern w:val="0"/>
          <w:sz w:val="22"/>
          <w:szCs w:val="22"/>
        </w:rPr>
      </w:pPr>
    </w:p>
    <w:p w:rsidR="000C6562" w:rsidRDefault="000C6562" w:rsidP="0011288D">
      <w:pPr>
        <w:spacing w:before="100" w:beforeAutospacing="1" w:after="165"/>
        <w:rPr>
          <w:kern w:val="0"/>
          <w:sz w:val="22"/>
          <w:szCs w:val="22"/>
        </w:rPr>
      </w:pPr>
    </w:p>
    <w:p w:rsidR="000C6562" w:rsidRDefault="000C6562" w:rsidP="0011288D">
      <w:pPr>
        <w:spacing w:before="100" w:beforeAutospacing="1" w:after="165"/>
        <w:rPr>
          <w:kern w:val="0"/>
          <w:sz w:val="22"/>
          <w:szCs w:val="22"/>
        </w:rPr>
      </w:pPr>
    </w:p>
    <w:p w:rsidR="000C6562" w:rsidRDefault="000C6562" w:rsidP="0011288D">
      <w:pPr>
        <w:spacing w:before="100" w:beforeAutospacing="1" w:after="165"/>
        <w:rPr>
          <w:kern w:val="0"/>
          <w:sz w:val="22"/>
          <w:szCs w:val="22"/>
        </w:rPr>
      </w:pPr>
    </w:p>
    <w:p w:rsidR="000C6562" w:rsidRDefault="000C6562" w:rsidP="0011288D">
      <w:pPr>
        <w:spacing w:before="100" w:beforeAutospacing="1" w:after="165"/>
        <w:rPr>
          <w:kern w:val="0"/>
          <w:sz w:val="22"/>
          <w:szCs w:val="22"/>
        </w:rPr>
      </w:pPr>
    </w:p>
    <w:p w:rsidR="000C6562" w:rsidRDefault="000C6562" w:rsidP="0011288D">
      <w:pPr>
        <w:spacing w:before="100" w:beforeAutospacing="1" w:after="165"/>
        <w:rPr>
          <w:kern w:val="0"/>
          <w:sz w:val="22"/>
          <w:szCs w:val="22"/>
        </w:rPr>
      </w:pPr>
    </w:p>
    <w:p w:rsidR="000C6562" w:rsidRDefault="000C6562" w:rsidP="0011288D">
      <w:pPr>
        <w:spacing w:before="100" w:beforeAutospacing="1" w:after="165"/>
        <w:rPr>
          <w:kern w:val="0"/>
          <w:sz w:val="22"/>
          <w:szCs w:val="22"/>
        </w:rPr>
      </w:pPr>
    </w:p>
    <w:p w:rsidR="000C6562" w:rsidRDefault="000C6562" w:rsidP="0011288D">
      <w:pPr>
        <w:spacing w:before="100" w:beforeAutospacing="1" w:after="165"/>
        <w:rPr>
          <w:kern w:val="0"/>
          <w:sz w:val="22"/>
          <w:szCs w:val="22"/>
        </w:rPr>
      </w:pPr>
    </w:p>
    <w:p w:rsidR="000C6562" w:rsidRDefault="000C6562" w:rsidP="0011288D">
      <w:pPr>
        <w:spacing w:before="100" w:beforeAutospacing="1" w:after="165"/>
        <w:rPr>
          <w:kern w:val="0"/>
          <w:sz w:val="22"/>
          <w:szCs w:val="22"/>
        </w:rPr>
      </w:pPr>
    </w:p>
    <w:p w:rsidR="000C6562" w:rsidRDefault="000C6562" w:rsidP="0011288D">
      <w:pPr>
        <w:spacing w:before="100" w:beforeAutospacing="1" w:after="165"/>
        <w:rPr>
          <w:kern w:val="0"/>
          <w:sz w:val="22"/>
          <w:szCs w:val="22"/>
        </w:rPr>
      </w:pPr>
    </w:p>
    <w:p w:rsidR="000C6562" w:rsidRDefault="000C6562" w:rsidP="0011288D">
      <w:pPr>
        <w:spacing w:before="100" w:beforeAutospacing="1" w:after="165"/>
        <w:rPr>
          <w:kern w:val="0"/>
          <w:sz w:val="22"/>
          <w:szCs w:val="22"/>
        </w:rPr>
      </w:pPr>
    </w:p>
    <w:p w:rsidR="000C6562" w:rsidRDefault="000C6562" w:rsidP="0011288D">
      <w:pPr>
        <w:spacing w:before="100" w:beforeAutospacing="1" w:after="165"/>
        <w:rPr>
          <w:kern w:val="0"/>
          <w:sz w:val="22"/>
          <w:szCs w:val="22"/>
        </w:rPr>
      </w:pPr>
    </w:p>
    <w:p w:rsidR="000C6562" w:rsidRDefault="000C6562" w:rsidP="0011288D">
      <w:pPr>
        <w:spacing w:before="100" w:beforeAutospacing="1" w:after="165"/>
        <w:rPr>
          <w:kern w:val="0"/>
          <w:sz w:val="22"/>
          <w:szCs w:val="22"/>
        </w:rPr>
      </w:pPr>
    </w:p>
    <w:p w:rsidR="000C6562" w:rsidRDefault="000C6562" w:rsidP="0011288D">
      <w:pPr>
        <w:spacing w:before="100" w:beforeAutospacing="1" w:after="165"/>
        <w:rPr>
          <w:kern w:val="0"/>
          <w:sz w:val="22"/>
          <w:szCs w:val="22"/>
        </w:rPr>
      </w:pPr>
    </w:p>
    <w:p w:rsidR="000C6562" w:rsidRDefault="000C6562" w:rsidP="0011288D">
      <w:pPr>
        <w:spacing w:before="100" w:beforeAutospacing="1" w:after="165"/>
        <w:rPr>
          <w:kern w:val="0"/>
          <w:sz w:val="22"/>
          <w:szCs w:val="22"/>
        </w:rPr>
      </w:pPr>
    </w:p>
    <w:p w:rsidR="000C6562" w:rsidRDefault="000C6562" w:rsidP="0011288D">
      <w:pPr>
        <w:spacing w:before="100" w:beforeAutospacing="1" w:after="165"/>
        <w:rPr>
          <w:kern w:val="0"/>
          <w:sz w:val="22"/>
          <w:szCs w:val="22"/>
        </w:rPr>
      </w:pPr>
    </w:p>
    <w:p w:rsidR="000C6562" w:rsidRDefault="000C6562" w:rsidP="0011288D">
      <w:pPr>
        <w:spacing w:before="100" w:beforeAutospacing="1" w:after="165"/>
        <w:rPr>
          <w:kern w:val="0"/>
          <w:sz w:val="22"/>
          <w:szCs w:val="22"/>
        </w:rPr>
      </w:pPr>
    </w:p>
    <w:p w:rsidR="000C6562" w:rsidRDefault="000C6562" w:rsidP="0011288D">
      <w:pPr>
        <w:spacing w:before="100" w:beforeAutospacing="1" w:after="165"/>
        <w:rPr>
          <w:kern w:val="0"/>
          <w:sz w:val="22"/>
          <w:szCs w:val="22"/>
        </w:rPr>
      </w:pPr>
    </w:p>
    <w:p w:rsidR="000C6562" w:rsidRDefault="000C6562" w:rsidP="0011288D">
      <w:pPr>
        <w:spacing w:before="100" w:beforeAutospacing="1" w:after="165"/>
        <w:rPr>
          <w:kern w:val="0"/>
          <w:sz w:val="22"/>
          <w:szCs w:val="22"/>
        </w:rPr>
      </w:pPr>
    </w:p>
    <w:p w:rsidR="000C6562" w:rsidRDefault="000C6562" w:rsidP="0011288D">
      <w:pPr>
        <w:spacing w:before="100" w:beforeAutospacing="1" w:after="165"/>
        <w:rPr>
          <w:kern w:val="0"/>
          <w:sz w:val="22"/>
          <w:szCs w:val="22"/>
        </w:rPr>
      </w:pPr>
    </w:p>
    <w:p w:rsidR="00402C1D" w:rsidRPr="0011288D" w:rsidRDefault="00374551" w:rsidP="0011288D">
      <w:pPr>
        <w:spacing w:before="100" w:beforeAutospacing="1" w:after="165"/>
      </w:pPr>
      <w:r>
        <w:rPr>
          <w:kern w:val="0"/>
          <w:sz w:val="22"/>
          <w:szCs w:val="22"/>
        </w:rPr>
        <w:br/>
      </w:r>
      <w:r>
        <w:rPr>
          <w:kern w:val="0"/>
          <w:sz w:val="22"/>
          <w:szCs w:val="22"/>
        </w:rPr>
        <w:br/>
      </w:r>
      <w:r w:rsidRPr="0012344E">
        <w:rPr>
          <w:rFonts w:ascii="Arial" w:hAnsi="Arial" w:cs="Arial"/>
          <w:b/>
          <w:kern w:val="0"/>
        </w:rPr>
        <w:t>REFERENCES</w:t>
      </w:r>
    </w:p>
    <w:p w:rsidR="00402C1D" w:rsidRDefault="00402C1D" w:rsidP="00402C1D">
      <w:r w:rsidRPr="65B59272">
        <w:t xml:space="preserve">[1] Segal, A. V., </w:t>
      </w:r>
      <w:proofErr w:type="spellStart"/>
      <w:r w:rsidRPr="65B59272">
        <w:t>Haehnel</w:t>
      </w:r>
      <w:proofErr w:type="spellEnd"/>
      <w:r w:rsidRPr="65B59272">
        <w:t xml:space="preserve">, D., and </w:t>
      </w:r>
      <w:proofErr w:type="spellStart"/>
      <w:r w:rsidRPr="65B59272">
        <w:t>Thrun</w:t>
      </w:r>
      <w:proofErr w:type="spellEnd"/>
      <w:r w:rsidRPr="65B59272">
        <w:t>, S., 2010, “Generalized-ICP,” Robotics: Science and Systems.</w:t>
      </w:r>
    </w:p>
    <w:p w:rsidR="00402C1D" w:rsidRPr="00157DBA" w:rsidRDefault="00402C1D" w:rsidP="00402C1D">
      <w:r>
        <w:t xml:space="preserve">[2] </w:t>
      </w:r>
      <w:proofErr w:type="spellStart"/>
      <w:r>
        <w:t>Fischler</w:t>
      </w:r>
      <w:proofErr w:type="spellEnd"/>
      <w:r>
        <w:t xml:space="preserve">, M. A., and </w:t>
      </w:r>
      <w:proofErr w:type="spellStart"/>
      <w:r>
        <w:t>Bolles</w:t>
      </w:r>
      <w:proofErr w:type="spellEnd"/>
      <w:r>
        <w:t xml:space="preserve">, R. C., 1981, “Random Sample Consensus: A Paradigm for Model Fitting With,” </w:t>
      </w:r>
      <w:proofErr w:type="spellStart"/>
      <w:r>
        <w:t>Commun</w:t>
      </w:r>
      <w:proofErr w:type="spellEnd"/>
      <w:r>
        <w:t>. ACM.</w:t>
      </w:r>
    </w:p>
    <w:p w:rsidR="00402C1D" w:rsidRPr="0060077C" w:rsidRDefault="00402C1D" w:rsidP="00402C1D">
      <w:r w:rsidRPr="65B59272">
        <w:t>[4] Zhang, J., Yao, Y., &amp; Deng, B. (2021). Fast and Robust Iterative Closest Point. IEEE Transactions on Pattern Analysis and Machine Intelligence.</w:t>
      </w:r>
    </w:p>
    <w:p w:rsidR="00402C1D" w:rsidRDefault="00402C1D" w:rsidP="00402C1D">
      <w:r>
        <w:t>[5]</w:t>
      </w:r>
      <w:r w:rsidRPr="00157DBA">
        <w:t xml:space="preserve"> </w:t>
      </w:r>
      <w:proofErr w:type="spellStart"/>
      <w:r w:rsidRPr="00157DBA">
        <w:t>Rusu</w:t>
      </w:r>
      <w:proofErr w:type="spellEnd"/>
      <w:r w:rsidRPr="00157DBA">
        <w:t>, R. B., and Cousins, S., 2011, “3D Is Here: Point Cloud Library (PCL),” Proceedings - IEEE International Conference on Robotics and Automation.</w:t>
      </w:r>
    </w:p>
    <w:p w:rsidR="00402C1D" w:rsidRDefault="00402C1D" w:rsidP="00402C1D">
      <w:r>
        <w:t xml:space="preserve">[6] Zhao, H., </w:t>
      </w:r>
      <w:proofErr w:type="spellStart"/>
      <w:r>
        <w:t>Anwer</w:t>
      </w:r>
      <w:proofErr w:type="spellEnd"/>
      <w:r>
        <w:t xml:space="preserve">, N., et. Al., 2016, “Registration with the Point Cloud Library PCL,” IEEE Int. Conf. </w:t>
      </w:r>
      <w:proofErr w:type="spellStart"/>
      <w:r>
        <w:t>Intell</w:t>
      </w:r>
      <w:proofErr w:type="spellEnd"/>
      <w:r>
        <w:t>. Robot. Syst.</w:t>
      </w:r>
    </w:p>
    <w:p w:rsidR="00402C1D" w:rsidRDefault="00402C1D" w:rsidP="00402C1D">
      <w:r>
        <w:t xml:space="preserve">[7] </w:t>
      </w:r>
      <w:r w:rsidRPr="00CA499F">
        <w:t xml:space="preserve">Du, S., Xu, Y., Wan, T., Hu, H., Zhang, S., Xu, G., and Zhang, X., 2017, “Robust Iterative Closest Point Algorithm Based on Global Reference Point for Rotation Invariant Registration,” </w:t>
      </w:r>
      <w:proofErr w:type="spellStart"/>
      <w:r w:rsidRPr="00CA499F">
        <w:t>PLoS</w:t>
      </w:r>
      <w:proofErr w:type="spellEnd"/>
      <w:r w:rsidRPr="00CA499F">
        <w:t xml:space="preserve"> One.</w:t>
      </w:r>
    </w:p>
    <w:p w:rsidR="00402C1D" w:rsidRDefault="00402C1D" w:rsidP="00402C1D">
      <w:r>
        <w:t xml:space="preserve">[8] Schwarz, S., </w:t>
      </w:r>
      <w:proofErr w:type="spellStart"/>
      <w:r>
        <w:t>Preda</w:t>
      </w:r>
      <w:proofErr w:type="spellEnd"/>
      <w:r>
        <w:t xml:space="preserve">, M., </w:t>
      </w:r>
      <w:proofErr w:type="spellStart"/>
      <w:r>
        <w:t>Baroncini</w:t>
      </w:r>
      <w:proofErr w:type="spellEnd"/>
      <w:r>
        <w:t xml:space="preserve">, V., </w:t>
      </w:r>
      <w:proofErr w:type="spellStart"/>
      <w:r>
        <w:t>Budagavi</w:t>
      </w:r>
      <w:proofErr w:type="spellEnd"/>
      <w:r>
        <w:t xml:space="preserve">, M., Cesar, P., Chou, P. A., Cohen, R. A., </w:t>
      </w:r>
      <w:proofErr w:type="spellStart"/>
      <w:r>
        <w:t>Krivokuca</w:t>
      </w:r>
      <w:proofErr w:type="spellEnd"/>
      <w:r>
        <w:t xml:space="preserve">, M., </w:t>
      </w:r>
      <w:proofErr w:type="spellStart"/>
      <w:r>
        <w:t>Lasserre</w:t>
      </w:r>
      <w:proofErr w:type="spellEnd"/>
      <w:r>
        <w:t xml:space="preserve">, S., Li, Z., </w:t>
      </w:r>
      <w:proofErr w:type="spellStart"/>
      <w:r>
        <w:t>Llach</w:t>
      </w:r>
      <w:proofErr w:type="spellEnd"/>
      <w:r>
        <w:t xml:space="preserve">, J., </w:t>
      </w:r>
      <w:proofErr w:type="spellStart"/>
      <w:r>
        <w:t>Mammou</w:t>
      </w:r>
      <w:proofErr w:type="spellEnd"/>
      <w:r>
        <w:t xml:space="preserve">, K., </w:t>
      </w:r>
      <w:proofErr w:type="spellStart"/>
      <w:r>
        <w:t>Mekuria</w:t>
      </w:r>
      <w:proofErr w:type="spellEnd"/>
      <w:r>
        <w:t xml:space="preserve">, R., </w:t>
      </w:r>
      <w:proofErr w:type="spellStart"/>
      <w:r>
        <w:t>Nakagami</w:t>
      </w:r>
      <w:proofErr w:type="spellEnd"/>
      <w:r>
        <w:t xml:space="preserve">, O., </w:t>
      </w:r>
      <w:proofErr w:type="spellStart"/>
      <w:r>
        <w:t>Siahaan</w:t>
      </w:r>
      <w:proofErr w:type="spellEnd"/>
      <w:r>
        <w:t xml:space="preserve">, E., </w:t>
      </w:r>
      <w:proofErr w:type="spellStart"/>
      <w:r>
        <w:t>Tabatabai</w:t>
      </w:r>
      <w:proofErr w:type="spellEnd"/>
      <w:r>
        <w:t xml:space="preserve">, A., </w:t>
      </w:r>
      <w:proofErr w:type="spellStart"/>
      <w:r>
        <w:t>Tourapis</w:t>
      </w:r>
      <w:proofErr w:type="spellEnd"/>
      <w:r>
        <w:t xml:space="preserve">, A. M., and Zakharchenko, V., 2019, “Emerging MPEG Standards for Point Cloud Compression,” IEEE J. </w:t>
      </w:r>
      <w:proofErr w:type="spellStart"/>
      <w:r>
        <w:t>Emerg</w:t>
      </w:r>
      <w:proofErr w:type="spellEnd"/>
      <w:r>
        <w:t>. Sel. Top. Circuits Syst.</w:t>
      </w:r>
    </w:p>
    <w:p w:rsidR="00402C1D" w:rsidRDefault="00402C1D" w:rsidP="00402C1D">
      <w:r>
        <w:t xml:space="preserve">[9] </w:t>
      </w:r>
      <w:proofErr w:type="spellStart"/>
      <w:r>
        <w:t>Galin</w:t>
      </w:r>
      <w:proofErr w:type="spellEnd"/>
      <w:r>
        <w:t xml:space="preserve">, R., </w:t>
      </w:r>
      <w:proofErr w:type="spellStart"/>
      <w:r>
        <w:t>Meshcheryakov</w:t>
      </w:r>
      <w:proofErr w:type="spellEnd"/>
      <w:r>
        <w:t xml:space="preserve">, R., </w:t>
      </w:r>
      <w:proofErr w:type="spellStart"/>
      <w:r>
        <w:t>Kamesheva</w:t>
      </w:r>
      <w:proofErr w:type="spellEnd"/>
      <w:r>
        <w:t xml:space="preserve">, S., and </w:t>
      </w:r>
      <w:proofErr w:type="spellStart"/>
      <w:r>
        <w:t>Samoshina</w:t>
      </w:r>
      <w:proofErr w:type="spellEnd"/>
      <w:r>
        <w:t>, A., 2020, “</w:t>
      </w:r>
      <w:proofErr w:type="spellStart"/>
      <w:r>
        <w:t>Cobots</w:t>
      </w:r>
      <w:proofErr w:type="spellEnd"/>
      <w:r>
        <w:t xml:space="preserve"> and the Benefits of Their Implementation in Intelligent Manufacturing,” </w:t>
      </w:r>
      <w:r>
        <w:rPr>
          <w:i/>
          <w:iCs/>
        </w:rPr>
        <w:t>IOP Conference Series: Materials Science and Engineering</w:t>
      </w:r>
      <w:r>
        <w:t>.</w:t>
      </w:r>
    </w:p>
    <w:p w:rsidR="00402C1D" w:rsidRDefault="00402C1D" w:rsidP="00402C1D">
      <w:pPr>
        <w:tabs>
          <w:tab w:val="left" w:pos="6270"/>
        </w:tabs>
      </w:pPr>
      <w:r>
        <w:t xml:space="preserve">[10] </w:t>
      </w:r>
      <w:proofErr w:type="spellStart"/>
      <w:r>
        <w:t>Zuliani</w:t>
      </w:r>
      <w:proofErr w:type="spellEnd"/>
      <w:r>
        <w:t xml:space="preserve">, M., 2008, “RANSAC for Dummies,” </w:t>
      </w:r>
      <w:proofErr w:type="spellStart"/>
      <w:r>
        <w:t>Citeseer</w:t>
      </w:r>
      <w:proofErr w:type="spellEnd"/>
      <w:r>
        <w:t>.</w:t>
      </w:r>
      <w:r>
        <w:tab/>
      </w:r>
    </w:p>
    <w:p w:rsidR="00402C1D" w:rsidRDefault="00402C1D" w:rsidP="00402C1D">
      <w:pPr>
        <w:tabs>
          <w:tab w:val="left" w:pos="6270"/>
        </w:tabs>
      </w:pPr>
      <w:r>
        <w:t>[11] Li, L., Yang, F., Zhu, H., Li, D., Li, Y., and Tang, L., 2017, “An Improved RANSAC for 3D Point Cloud Plane Segmentation Based on Normal Distribution Transformation Cells,” Remote Sens.</w:t>
      </w:r>
    </w:p>
    <w:p w:rsidR="00402C1D" w:rsidRDefault="00402C1D" w:rsidP="00402C1D">
      <w:r>
        <w:t xml:space="preserve">[12] </w:t>
      </w:r>
      <w:proofErr w:type="spellStart"/>
      <w:r>
        <w:t>Besl</w:t>
      </w:r>
      <w:proofErr w:type="spellEnd"/>
      <w:r>
        <w:t xml:space="preserve">, P. J., and McKay, N. D., 1992, “A Method for Registration of 3-D Shapes,” IEEE Trans. Pattern Anal. Mach. </w:t>
      </w:r>
      <w:proofErr w:type="spellStart"/>
      <w:r>
        <w:t>Intell</w:t>
      </w:r>
      <w:proofErr w:type="spellEnd"/>
      <w:r>
        <w:t>.</w:t>
      </w:r>
    </w:p>
    <w:p w:rsidR="00402C1D" w:rsidRDefault="00402C1D" w:rsidP="00402C1D">
      <w:r>
        <w:t>[13] Wang, F., Liang, C., Ru, C., and Cheng, H., 2019, “An Improved Point Cloud Descriptor for Vision Based Robotic Grasping System,” Sensors (Switzerland).</w:t>
      </w:r>
    </w:p>
    <w:p w:rsidR="00402C1D" w:rsidRDefault="00402C1D" w:rsidP="00402C1D">
      <w:r>
        <w:t xml:space="preserve">[14] Moreno, C., and Li, M., 2016, “A Comparative Study of Filtering Methods for Point Clouds in Real-Time Video Streaming,” </w:t>
      </w:r>
      <w:r>
        <w:rPr>
          <w:i/>
          <w:iCs/>
        </w:rPr>
        <w:t>Lecture Notes in Engineering and Computer Science</w:t>
      </w:r>
      <w:r>
        <w:t>.</w:t>
      </w:r>
    </w:p>
    <w:p w:rsidR="001B6435" w:rsidRDefault="00402C1D" w:rsidP="0011288D">
      <w:r>
        <w:t xml:space="preserve">[15] Zygmunt, M., 2013, “The Testing of PCL: An Open-Source Library for Point Cloud Processing,” Geomatics, </w:t>
      </w:r>
      <w:proofErr w:type="spellStart"/>
      <w:r>
        <w:t>Landmanagement</w:t>
      </w:r>
      <w:proofErr w:type="spellEnd"/>
      <w:r>
        <w:t xml:space="preserve"> </w:t>
      </w:r>
      <w:proofErr w:type="spellStart"/>
      <w:r>
        <w:t>Landsc</w:t>
      </w:r>
      <w:proofErr w:type="spellEnd"/>
      <w:r>
        <w:t>.</w:t>
      </w:r>
    </w:p>
    <w:p w:rsidR="00B456CA" w:rsidRPr="00B456CA" w:rsidRDefault="00B456CA" w:rsidP="00B456CA">
      <w:pPr>
        <w:suppressAutoHyphens w:val="0"/>
        <w:overflowPunct/>
        <w:autoSpaceDE/>
        <w:autoSpaceDN/>
        <w:adjustRightInd/>
        <w:jc w:val="left"/>
        <w:textAlignment w:val="auto"/>
        <w:rPr>
          <w:rFonts w:ascii="Segoe UI" w:hAnsi="Segoe UI" w:cs="Segoe UI"/>
          <w:kern w:val="0"/>
          <w:sz w:val="21"/>
          <w:szCs w:val="21"/>
        </w:rPr>
      </w:pPr>
      <w:r>
        <w:t xml:space="preserve">[16] </w:t>
      </w:r>
      <w:r w:rsidRPr="00B456CA">
        <w:t xml:space="preserve">Radu Bogdan </w:t>
      </w:r>
      <w:proofErr w:type="spellStart"/>
      <w:r w:rsidRPr="00B456CA">
        <w:t>Rusu</w:t>
      </w:r>
      <w:proofErr w:type="spellEnd"/>
      <w:r w:rsidRPr="00B456CA">
        <w:t xml:space="preserve"> and Steve Cousins. 3D is here: Point Cloud Library</w:t>
      </w:r>
      <w:r>
        <w:t xml:space="preserve"> </w:t>
      </w:r>
      <w:r w:rsidRPr="00B456CA">
        <w:t>(PCL). In IEEE International Conference on Robotics and Automation</w:t>
      </w:r>
      <w:r>
        <w:t xml:space="preserve"> </w:t>
      </w:r>
      <w:r w:rsidRPr="00B456CA">
        <w:t>(ICRA), Shanghai, China, May 9-13 2011.</w:t>
      </w:r>
    </w:p>
    <w:p w:rsidR="00B456CA" w:rsidRDefault="00590903" w:rsidP="0011288D">
      <w:r>
        <w:t>[17] Efficient Variants of the ICP Algorithm (proper citation needed)</w:t>
      </w:r>
    </w:p>
    <w:p w:rsidR="0093770A" w:rsidRDefault="0093770A" w:rsidP="0011288D">
      <w:r>
        <w:t xml:space="preserve">[18] </w:t>
      </w:r>
      <w:proofErr w:type="spellStart"/>
      <w:r w:rsidR="005C7EDE">
        <w:t>Marani</w:t>
      </w:r>
      <w:proofErr w:type="spellEnd"/>
      <w:r w:rsidR="005C7EDE">
        <w:t xml:space="preserve">, </w:t>
      </w:r>
      <w:r>
        <w:t>A modified iterative closest point algorithm for 3D point cloud registration</w:t>
      </w:r>
    </w:p>
    <w:p w:rsidR="006A563A" w:rsidRDefault="006A563A" w:rsidP="0011288D">
      <w:r>
        <w:t xml:space="preserve">[19] </w:t>
      </w:r>
      <w:proofErr w:type="spellStart"/>
      <w:r>
        <w:t>Schabel</w:t>
      </w:r>
      <w:proofErr w:type="spellEnd"/>
      <w:r>
        <w:t>, Efficient RANSAC for Point-Cloud Shape Detection</w:t>
      </w:r>
    </w:p>
    <w:p w:rsidR="0098332A" w:rsidRDefault="0098332A" w:rsidP="0011288D">
      <w:r>
        <w:t xml:space="preserve">[20] </w:t>
      </w:r>
      <w:proofErr w:type="spellStart"/>
      <w:r w:rsidR="007E4932">
        <w:t>Schleth</w:t>
      </w:r>
      <w:proofErr w:type="spellEnd"/>
      <w:r w:rsidR="007E4932">
        <w:t xml:space="preserve">, </w:t>
      </w:r>
      <w:proofErr w:type="spellStart"/>
      <w:r w:rsidR="007E4932">
        <w:t>Kuss</w:t>
      </w:r>
      <w:proofErr w:type="spellEnd"/>
      <w:r w:rsidR="007E4932">
        <w:t xml:space="preserve">, Kraus, </w:t>
      </w:r>
      <w:r w:rsidRPr="0098332A">
        <w:t>Workpiece localization methods for robotic welding–a</w:t>
      </w:r>
      <w:r w:rsidR="007E4932">
        <w:t xml:space="preserve"> </w:t>
      </w:r>
      <w:r w:rsidRPr="0098332A">
        <w:t>review</w:t>
      </w:r>
    </w:p>
    <w:p w:rsidR="0098332A" w:rsidRDefault="0098332A" w:rsidP="0011288D">
      <w:r>
        <w:t>[21]</w:t>
      </w:r>
      <w:r w:rsidR="00896E38">
        <w:t xml:space="preserve"> </w:t>
      </w:r>
      <w:proofErr w:type="gramStart"/>
      <w:r w:rsidR="00892CB6" w:rsidRPr="00892CB6">
        <w:t>Manufacturing  Knowledge</w:t>
      </w:r>
      <w:proofErr w:type="gramEnd"/>
      <w:r w:rsidR="00892CB6" w:rsidRPr="00892CB6">
        <w:t xml:space="preserve">  for  Industrial  Robot  </w:t>
      </w:r>
      <w:proofErr w:type="spellStart"/>
      <w:r w:rsidR="00892CB6" w:rsidRPr="00892CB6">
        <w:t>Systems:Review</w:t>
      </w:r>
      <w:proofErr w:type="spellEnd"/>
      <w:r w:rsidR="00892CB6" w:rsidRPr="00892CB6">
        <w:t xml:space="preserve">  and  Synthesis  of  Model  Architecture</w:t>
      </w:r>
    </w:p>
    <w:p w:rsidR="00896E38" w:rsidRDefault="00896E38" w:rsidP="0011288D">
      <w:r>
        <w:t xml:space="preserve">[22] </w:t>
      </w:r>
      <w:r w:rsidRPr="00896E38">
        <w:t xml:space="preserve">Detection of workpiece shape deviations for tool path adaptation in </w:t>
      </w:r>
      <w:proofErr w:type="spellStart"/>
      <w:r w:rsidRPr="00896E38">
        <w:t>roboticdeburring</w:t>
      </w:r>
      <w:proofErr w:type="spellEnd"/>
      <w:r w:rsidRPr="00896E38">
        <w:t xml:space="preserve"> systems</w:t>
      </w:r>
    </w:p>
    <w:p w:rsidR="00892CB6" w:rsidRDefault="0089139E" w:rsidP="0011288D">
      <w:r>
        <w:t>[23]</w:t>
      </w:r>
      <w:r w:rsidRPr="0089139E">
        <w:t xml:space="preserve"> Weld Seam Detection</w:t>
      </w:r>
      <w:r w:rsidR="007E4932">
        <w:t xml:space="preserve"> </w:t>
      </w:r>
      <w:r w:rsidRPr="0089139E">
        <w:t>using Computer Vision for</w:t>
      </w:r>
      <w:r w:rsidR="007E4932">
        <w:t xml:space="preserve"> </w:t>
      </w:r>
      <w:r w:rsidRPr="0089139E">
        <w:t>Robotic Arc Welding</w:t>
      </w:r>
    </w:p>
    <w:p w:rsidR="00BC441F" w:rsidRDefault="00BC441F" w:rsidP="0011288D">
      <w:r>
        <w:t xml:space="preserve">[24] </w:t>
      </w:r>
      <w:r w:rsidRPr="00BC441F">
        <w:t>Feature Extraction and Tracking of a Weld Joint for Adaptive Robotic Welding</w:t>
      </w:r>
    </w:p>
    <w:p w:rsidR="00951D06" w:rsidRDefault="00951D06" w:rsidP="0011288D">
      <w:r>
        <w:t>[</w:t>
      </w:r>
      <w:r w:rsidR="00ED41F5">
        <w:t>25</w:t>
      </w:r>
      <w:r>
        <w:t xml:space="preserve">] </w:t>
      </w:r>
      <w:r w:rsidR="00ED41F5">
        <w:t xml:space="preserve">Chen, </w:t>
      </w:r>
      <w:r w:rsidRPr="00951D06">
        <w:t xml:space="preserve">Robotic Welding Systems with Vision-Sensing </w:t>
      </w:r>
      <w:proofErr w:type="spellStart"/>
      <w:r w:rsidRPr="00951D06">
        <w:t>andSelf</w:t>
      </w:r>
      <w:proofErr w:type="spellEnd"/>
      <w:r w:rsidRPr="00951D06">
        <w:t xml:space="preserve">-learning Neuron Control of Arc </w:t>
      </w:r>
      <w:proofErr w:type="spellStart"/>
      <w:r w:rsidRPr="00951D06">
        <w:t>WeldingDynamic</w:t>
      </w:r>
      <w:proofErr w:type="spellEnd"/>
      <w:r w:rsidRPr="00951D06">
        <w:t xml:space="preserve"> Process</w:t>
      </w:r>
    </w:p>
    <w:p w:rsidR="00375304" w:rsidRDefault="00375304" w:rsidP="0011288D">
      <w:r>
        <w:t xml:space="preserve">[26] Teaser: Fast and </w:t>
      </w:r>
      <w:r w:rsidR="00FF30D3">
        <w:t>Certifiable Point Cloud Registration</w:t>
      </w:r>
    </w:p>
    <w:p w:rsidR="006035D5" w:rsidRPr="007E4932" w:rsidRDefault="006035D5" w:rsidP="0011288D">
      <w:r>
        <w:t xml:space="preserve">[27] </w:t>
      </w:r>
      <w:r w:rsidRPr="007E4932">
        <w:t xml:space="preserve">Z. </w:t>
      </w:r>
      <w:proofErr w:type="spellStart"/>
      <w:r w:rsidRPr="007E4932">
        <w:t>Gojcic</w:t>
      </w:r>
      <w:proofErr w:type="spellEnd"/>
      <w:r w:rsidRPr="007E4932">
        <w:t xml:space="preserve">, C. Zhou, J. D. Wegner, and A. </w:t>
      </w:r>
      <w:proofErr w:type="spellStart"/>
      <w:r w:rsidRPr="007E4932">
        <w:t>Wieser</w:t>
      </w:r>
      <w:proofErr w:type="spellEnd"/>
      <w:r w:rsidRPr="007E4932">
        <w:t>, “The perfect match:3</w:t>
      </w:r>
      <w:proofErr w:type="gramStart"/>
      <w:r w:rsidRPr="007E4932">
        <w:t>d  point</w:t>
      </w:r>
      <w:proofErr w:type="gramEnd"/>
      <w:r w:rsidRPr="007E4932">
        <w:t xml:space="preserve">  cloud  matching  with  smoothed  densities,”  </w:t>
      </w:r>
      <w:proofErr w:type="spellStart"/>
      <w:r w:rsidRPr="007E4932">
        <w:t>inProceedings</w:t>
      </w:r>
      <w:proofErr w:type="spellEnd"/>
      <w:r w:rsidRPr="007E4932">
        <w:t xml:space="preserve">  </w:t>
      </w:r>
      <w:proofErr w:type="spellStart"/>
      <w:r w:rsidRPr="007E4932">
        <w:t>ofthe</w:t>
      </w:r>
      <w:proofErr w:type="spellEnd"/>
      <w:r w:rsidRPr="007E4932">
        <w:t xml:space="preserve">  IEEE  Conference  on  Computer  Vision  and  Pattern  Recognition,2019, pp. 5545–5554.</w:t>
      </w:r>
    </w:p>
    <w:p w:rsidR="006035D5" w:rsidRPr="007E4932" w:rsidRDefault="006035D5" w:rsidP="0011288D">
      <w:r w:rsidRPr="007E4932">
        <w:t xml:space="preserve">[28] </w:t>
      </w:r>
      <w:r w:rsidR="001C41AE" w:rsidRPr="007E4932">
        <w:t xml:space="preserve">Y.  </w:t>
      </w:r>
      <w:proofErr w:type="gramStart"/>
      <w:r w:rsidR="001C41AE" w:rsidRPr="007E4932">
        <w:t>Wang  and</w:t>
      </w:r>
      <w:proofErr w:type="gramEnd"/>
      <w:r w:rsidR="001C41AE" w:rsidRPr="007E4932">
        <w:t xml:space="preserve">  J.  M.  </w:t>
      </w:r>
      <w:proofErr w:type="gramStart"/>
      <w:r w:rsidR="001C41AE" w:rsidRPr="007E4932">
        <w:t>Solomon,  “</w:t>
      </w:r>
      <w:proofErr w:type="gramEnd"/>
      <w:r w:rsidR="001C41AE" w:rsidRPr="007E4932">
        <w:t xml:space="preserve">Deep  Closest  Point:  Learning  </w:t>
      </w:r>
      <w:proofErr w:type="spellStart"/>
      <w:r w:rsidR="001C41AE" w:rsidRPr="007E4932">
        <w:t>Repre-sentations</w:t>
      </w:r>
      <w:proofErr w:type="spellEnd"/>
      <w:r w:rsidR="001C41AE" w:rsidRPr="007E4932">
        <w:t xml:space="preserve">  for  Point  Cloud  Registration,”  </w:t>
      </w:r>
      <w:proofErr w:type="spellStart"/>
      <w:r w:rsidR="001C41AE" w:rsidRPr="007E4932">
        <w:t>inIntl</w:t>
      </w:r>
      <w:proofErr w:type="spellEnd"/>
      <w:r w:rsidR="001C41AE" w:rsidRPr="007E4932">
        <w:t xml:space="preserve">.  Conf.  </w:t>
      </w:r>
      <w:proofErr w:type="gramStart"/>
      <w:r w:rsidR="001C41AE" w:rsidRPr="007E4932">
        <w:t xml:space="preserve">on  </w:t>
      </w:r>
      <w:proofErr w:type="spellStart"/>
      <w:r w:rsidR="001C41AE" w:rsidRPr="007E4932">
        <w:t>ComputerVision</w:t>
      </w:r>
      <w:proofErr w:type="spellEnd"/>
      <w:proofErr w:type="gramEnd"/>
      <w:r w:rsidR="001C41AE" w:rsidRPr="007E4932">
        <w:t xml:space="preserve"> (ICCV), 2019.</w:t>
      </w:r>
    </w:p>
    <w:p w:rsidR="001C41AE" w:rsidRPr="007E4932" w:rsidRDefault="001C41AE" w:rsidP="0011288D">
      <w:r w:rsidRPr="007E4932">
        <w:t>[</w:t>
      </w:r>
      <w:r w:rsidR="0010363F" w:rsidRPr="007E4932">
        <w:t>27</w:t>
      </w:r>
      <w:r w:rsidRPr="007E4932">
        <w:t>]</w:t>
      </w:r>
      <w:r w:rsidR="0010363F" w:rsidRPr="007E4932">
        <w:t xml:space="preserve"> C. Choy, W. Dong, and V. </w:t>
      </w:r>
      <w:proofErr w:type="spellStart"/>
      <w:r w:rsidR="0010363F" w:rsidRPr="007E4932">
        <w:t>Koltun</w:t>
      </w:r>
      <w:proofErr w:type="spellEnd"/>
      <w:r w:rsidR="0010363F" w:rsidRPr="007E4932">
        <w:t xml:space="preserve">, “Deep global registration,” </w:t>
      </w:r>
      <w:proofErr w:type="spellStart"/>
      <w:r w:rsidR="0010363F" w:rsidRPr="007E4932">
        <w:t>inIEEEConf</w:t>
      </w:r>
      <w:proofErr w:type="spellEnd"/>
      <w:r w:rsidR="0010363F" w:rsidRPr="007E4932">
        <w:t>. on Computer Vision and Pattern Recognition (CVPR), 2020.</w:t>
      </w:r>
    </w:p>
    <w:p w:rsidR="006035D5" w:rsidRDefault="007E4932" w:rsidP="0011288D">
      <w:r>
        <w:t xml:space="preserve">[28] </w:t>
      </w:r>
      <w:proofErr w:type="spellStart"/>
      <w:r>
        <w:t>Rajaraman</w:t>
      </w:r>
      <w:proofErr w:type="spellEnd"/>
      <w:r>
        <w:t xml:space="preserve">, Dawson-Haggerty, </w:t>
      </w:r>
      <w:r w:rsidRPr="007E4932">
        <w:t>Automated Workpiece Localization for Robotic Welding</w:t>
      </w:r>
    </w:p>
    <w:p w:rsidR="006B2770" w:rsidRDefault="006B2770" w:rsidP="0011288D">
      <w:r>
        <w:t xml:space="preserve">[29] </w:t>
      </w:r>
      <w:proofErr w:type="spellStart"/>
      <w:r>
        <w:t>Kuss</w:t>
      </w:r>
      <w:proofErr w:type="spellEnd"/>
      <w:r>
        <w:t xml:space="preserve"> - </w:t>
      </w:r>
      <w:r w:rsidRPr="006B2770">
        <w:t xml:space="preserve">Detection of Assembly Variations for Automatic Program </w:t>
      </w:r>
      <w:proofErr w:type="spellStart"/>
      <w:r w:rsidRPr="006B2770">
        <w:t>Adaptationin</w:t>
      </w:r>
      <w:proofErr w:type="spellEnd"/>
      <w:r w:rsidRPr="006B2770">
        <w:t xml:space="preserve"> Robotic Welding Systems</w:t>
      </w:r>
    </w:p>
    <w:p w:rsidR="00B86CE7" w:rsidRDefault="00B86CE7" w:rsidP="0011288D"/>
    <w:p w:rsidR="00B86CE7" w:rsidRPr="00BC441F" w:rsidRDefault="00B86CE7" w:rsidP="0011288D">
      <w:r>
        <w:t xml:space="preserve">[30] </w:t>
      </w:r>
      <w:proofErr w:type="spellStart"/>
      <w:r>
        <w:t>Kuss</w:t>
      </w:r>
      <w:proofErr w:type="spellEnd"/>
      <w:r>
        <w:t xml:space="preserve"> - </w:t>
      </w:r>
      <w:r w:rsidRPr="00B86CE7">
        <w:t>Automated planning of robotic MAG welding based on adaptive gap model</w:t>
      </w:r>
    </w:p>
    <w:p w:rsidR="0027268C" w:rsidRDefault="0027268C" w:rsidP="0011288D"/>
    <w:p w:rsidR="00366142" w:rsidRDefault="00366142" w:rsidP="0011288D"/>
    <w:p w:rsidR="00366142" w:rsidRPr="0011288D" w:rsidRDefault="00366142" w:rsidP="0011288D"/>
    <w:sectPr w:rsidR="00366142" w:rsidRPr="0011288D">
      <w:type w:val="continuous"/>
      <w:pgSz w:w="12240" w:h="15840"/>
      <w:pgMar w:top="1440" w:right="720" w:bottom="1440" w:left="720" w:header="720" w:footer="720" w:gutter="0"/>
      <w:cols w:num="2" w:space="540" w:equalWidth="0">
        <w:col w:w="5130" w:space="540"/>
        <w:col w:w="513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9" w:author="Shelton, Robert (rashelton42)" w:date="2021-03-06T18:23:00Z" w:initials="SR(">
    <w:p w:rsidR="0000629F" w:rsidRDefault="0000629F" w:rsidP="00402C1D">
      <w:pPr>
        <w:pStyle w:val="CommentText"/>
      </w:pPr>
      <w:r>
        <w:rPr>
          <w:rStyle w:val="CommentReference"/>
        </w:rPr>
        <w:annotationRef/>
      </w:r>
      <w:r>
        <w:t>Additional note on this process in particular</w:t>
      </w:r>
    </w:p>
  </w:comment>
</w:comments>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EE4713" w16cex:dateUtc="2021-03-07T00:23: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16B0C" w:rsidRDefault="00B16B0C">
      <w:r>
        <w:separator/>
      </w:r>
    </w:p>
  </w:endnote>
  <w:endnote w:type="continuationSeparator" w:id="0">
    <w:p w:rsidR="00B16B0C" w:rsidRDefault="00B16B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4000ACFF" w:usb2="00000001"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629F" w:rsidRDefault="0000629F">
    <w:pPr>
      <w:pStyle w:val="Footer"/>
    </w:pPr>
    <w:r>
      <w:tab/>
    </w:r>
    <w:r>
      <w:fldChar w:fldCharType="begin"/>
    </w:r>
    <w:r>
      <w:instrText xml:space="preserve"> PAGE  \* MERGEFORMAT </w:instrText>
    </w:r>
    <w:r>
      <w:fldChar w:fldCharType="separate"/>
    </w:r>
    <w:r>
      <w:rPr>
        <w:noProof/>
      </w:rPr>
      <w:t>1</w:t>
    </w:r>
    <w:r>
      <w:fldChar w:fldCharType="end"/>
    </w:r>
    <w:r>
      <w:tab/>
      <w:t>© 2021 by ASME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16B0C" w:rsidRDefault="00B16B0C">
      <w:r>
        <w:separator/>
      </w:r>
    </w:p>
  </w:footnote>
  <w:footnote w:type="continuationSeparator" w:id="0">
    <w:p w:rsidR="00B16B0C" w:rsidRDefault="00B16B0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2D497E"/>
    <w:multiLevelType w:val="hybridMultilevel"/>
    <w:tmpl w:val="5D68B3F2"/>
    <w:lvl w:ilvl="0" w:tplc="1B90CE3C">
      <w:start w:val="1"/>
      <w:numFmt w:val="decimal"/>
      <w:lvlText w:val="%1."/>
      <w:lvlJc w:val="left"/>
      <w:pPr>
        <w:ind w:left="0" w:firstLine="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E4B23DE"/>
    <w:multiLevelType w:val="hybridMultilevel"/>
    <w:tmpl w:val="C8A270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6DE1BE8"/>
    <w:multiLevelType w:val="hybridMultilevel"/>
    <w:tmpl w:val="27BE1B7A"/>
    <w:lvl w:ilvl="0" w:tplc="B68216A6">
      <w:start w:val="1"/>
      <w:numFmt w:val="decimal"/>
      <w:lvlText w:val="%1."/>
      <w:lvlJc w:val="left"/>
      <w:pPr>
        <w:ind w:left="540" w:hanging="360"/>
      </w:pPr>
      <w:rPr>
        <w:rFonts w:hint="default"/>
      </w:rPr>
    </w:lvl>
    <w:lvl w:ilvl="1" w:tplc="04090019">
      <w:start w:val="1"/>
      <w:numFmt w:val="lowerLetter"/>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ill, Tristan">
    <w15:presenceInfo w15:providerId="None" w15:userId="Hill, Tristan"/>
  </w15:person>
  <w15:person w15:author="Shelton, Robert (rashelton42)">
    <w15:presenceInfo w15:providerId="None" w15:userId="Shelton, Robert (rashelton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120"/>
  <w:displayVerticalDrawingGridEvery w:val="0"/>
  <w:doNotUseMarginsForDrawingGridOrigin/>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suppressTopSpacing/>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toNewFlag" w:val="Yes"/>
    <w:docVar w:name="CreateASMEToolbarFlag" w:val="-1"/>
    <w:docVar w:name="MarkTerritory" w:val="D:\ASME\proposal\AuthKit\version2\irvine7.doc by Howard Kaikow with template C:\msoffice\Templates\ASME.dot on 02/29/96 at 11:01"/>
    <w:docVar w:name="MarkTerritoryLocal" w:val="Document2 by Howard Kaikow with template C:\msoffice\Templates\ASME.dot on 02/29/96 at 10:39"/>
    <w:docVar w:name="SetStylesFlag" w:val="-1"/>
  </w:docVars>
  <w:rsids>
    <w:rsidRoot w:val="007B2BF3"/>
    <w:rsid w:val="0000629F"/>
    <w:rsid w:val="00027102"/>
    <w:rsid w:val="0003009E"/>
    <w:rsid w:val="000341DB"/>
    <w:rsid w:val="000552C1"/>
    <w:rsid w:val="00070062"/>
    <w:rsid w:val="00070814"/>
    <w:rsid w:val="00092D65"/>
    <w:rsid w:val="000A36DA"/>
    <w:rsid w:val="000B75B4"/>
    <w:rsid w:val="000C6562"/>
    <w:rsid w:val="000C6E41"/>
    <w:rsid w:val="000C7573"/>
    <w:rsid w:val="000D2B33"/>
    <w:rsid w:val="000D726E"/>
    <w:rsid w:val="000D74FB"/>
    <w:rsid w:val="000E4222"/>
    <w:rsid w:val="0010363F"/>
    <w:rsid w:val="001054F8"/>
    <w:rsid w:val="0010639B"/>
    <w:rsid w:val="00111204"/>
    <w:rsid w:val="0011288D"/>
    <w:rsid w:val="0012344E"/>
    <w:rsid w:val="00134C44"/>
    <w:rsid w:val="0014064C"/>
    <w:rsid w:val="00150624"/>
    <w:rsid w:val="00154518"/>
    <w:rsid w:val="001620EF"/>
    <w:rsid w:val="001628A5"/>
    <w:rsid w:val="00162BB1"/>
    <w:rsid w:val="001720E8"/>
    <w:rsid w:val="00176245"/>
    <w:rsid w:val="00187C1B"/>
    <w:rsid w:val="001A1B1F"/>
    <w:rsid w:val="001A629D"/>
    <w:rsid w:val="001B067C"/>
    <w:rsid w:val="001B3811"/>
    <w:rsid w:val="001B6435"/>
    <w:rsid w:val="001B7B91"/>
    <w:rsid w:val="001C41AE"/>
    <w:rsid w:val="001D2AFE"/>
    <w:rsid w:val="001E0088"/>
    <w:rsid w:val="001E0779"/>
    <w:rsid w:val="001E2214"/>
    <w:rsid w:val="001E250F"/>
    <w:rsid w:val="001E2D00"/>
    <w:rsid w:val="001E50B6"/>
    <w:rsid w:val="001E615A"/>
    <w:rsid w:val="001F088D"/>
    <w:rsid w:val="001F5D51"/>
    <w:rsid w:val="00201A54"/>
    <w:rsid w:val="00207933"/>
    <w:rsid w:val="00215ACB"/>
    <w:rsid w:val="00241239"/>
    <w:rsid w:val="0025331A"/>
    <w:rsid w:val="00266874"/>
    <w:rsid w:val="0027018A"/>
    <w:rsid w:val="0027268C"/>
    <w:rsid w:val="00276020"/>
    <w:rsid w:val="0027683D"/>
    <w:rsid w:val="0028209F"/>
    <w:rsid w:val="00282253"/>
    <w:rsid w:val="00284948"/>
    <w:rsid w:val="00296AEC"/>
    <w:rsid w:val="002A44F9"/>
    <w:rsid w:val="002A4B1E"/>
    <w:rsid w:val="002B0AA0"/>
    <w:rsid w:val="002B3339"/>
    <w:rsid w:val="002B5F32"/>
    <w:rsid w:val="002C2D1B"/>
    <w:rsid w:val="002C4CC4"/>
    <w:rsid w:val="002D29BA"/>
    <w:rsid w:val="002D5E0A"/>
    <w:rsid w:val="002D6B71"/>
    <w:rsid w:val="002F0B09"/>
    <w:rsid w:val="002F69E6"/>
    <w:rsid w:val="002F6EC4"/>
    <w:rsid w:val="002F74F5"/>
    <w:rsid w:val="0030254D"/>
    <w:rsid w:val="003161A7"/>
    <w:rsid w:val="00317A2C"/>
    <w:rsid w:val="00320E59"/>
    <w:rsid w:val="0033049C"/>
    <w:rsid w:val="00347C5B"/>
    <w:rsid w:val="003523A7"/>
    <w:rsid w:val="00353293"/>
    <w:rsid w:val="00353465"/>
    <w:rsid w:val="00354732"/>
    <w:rsid w:val="00354C93"/>
    <w:rsid w:val="00355A46"/>
    <w:rsid w:val="00364D03"/>
    <w:rsid w:val="0036571A"/>
    <w:rsid w:val="00365795"/>
    <w:rsid w:val="00366142"/>
    <w:rsid w:val="00374551"/>
    <w:rsid w:val="00375304"/>
    <w:rsid w:val="003755D1"/>
    <w:rsid w:val="00380158"/>
    <w:rsid w:val="00384EB5"/>
    <w:rsid w:val="00390A3A"/>
    <w:rsid w:val="003919B7"/>
    <w:rsid w:val="00397F39"/>
    <w:rsid w:val="003A3C0E"/>
    <w:rsid w:val="003A57D7"/>
    <w:rsid w:val="003B37BC"/>
    <w:rsid w:val="003B605F"/>
    <w:rsid w:val="003C23B3"/>
    <w:rsid w:val="003C6AD7"/>
    <w:rsid w:val="003D1217"/>
    <w:rsid w:val="003D3240"/>
    <w:rsid w:val="003E27FF"/>
    <w:rsid w:val="003E611A"/>
    <w:rsid w:val="003F040C"/>
    <w:rsid w:val="00400BA0"/>
    <w:rsid w:val="00402C1D"/>
    <w:rsid w:val="00405701"/>
    <w:rsid w:val="00407B66"/>
    <w:rsid w:val="00412E2B"/>
    <w:rsid w:val="004302C8"/>
    <w:rsid w:val="00445C47"/>
    <w:rsid w:val="00453B77"/>
    <w:rsid w:val="00461FFF"/>
    <w:rsid w:val="0047444E"/>
    <w:rsid w:val="0048160C"/>
    <w:rsid w:val="00485B2E"/>
    <w:rsid w:val="00492FD8"/>
    <w:rsid w:val="004B7B30"/>
    <w:rsid w:val="004C1B48"/>
    <w:rsid w:val="004C64C5"/>
    <w:rsid w:val="004D03B2"/>
    <w:rsid w:val="004D1C80"/>
    <w:rsid w:val="004E5A78"/>
    <w:rsid w:val="005009E7"/>
    <w:rsid w:val="00501364"/>
    <w:rsid w:val="005223FE"/>
    <w:rsid w:val="00524048"/>
    <w:rsid w:val="00530624"/>
    <w:rsid w:val="00541BAC"/>
    <w:rsid w:val="00547C80"/>
    <w:rsid w:val="00552BC4"/>
    <w:rsid w:val="00567493"/>
    <w:rsid w:val="00573E6D"/>
    <w:rsid w:val="00577192"/>
    <w:rsid w:val="005825AA"/>
    <w:rsid w:val="005827E0"/>
    <w:rsid w:val="005841ED"/>
    <w:rsid w:val="00590903"/>
    <w:rsid w:val="00591449"/>
    <w:rsid w:val="00592792"/>
    <w:rsid w:val="005957C0"/>
    <w:rsid w:val="005A125A"/>
    <w:rsid w:val="005A6AB4"/>
    <w:rsid w:val="005C27E5"/>
    <w:rsid w:val="005C4588"/>
    <w:rsid w:val="005C7EDE"/>
    <w:rsid w:val="005D0FC5"/>
    <w:rsid w:val="005E134D"/>
    <w:rsid w:val="005F50EC"/>
    <w:rsid w:val="005F6EDE"/>
    <w:rsid w:val="006035D5"/>
    <w:rsid w:val="006053A4"/>
    <w:rsid w:val="00605401"/>
    <w:rsid w:val="0062526A"/>
    <w:rsid w:val="00635DB4"/>
    <w:rsid w:val="00641FC6"/>
    <w:rsid w:val="00642EFB"/>
    <w:rsid w:val="0064349E"/>
    <w:rsid w:val="00645A12"/>
    <w:rsid w:val="00650978"/>
    <w:rsid w:val="00653DAC"/>
    <w:rsid w:val="00660824"/>
    <w:rsid w:val="00667138"/>
    <w:rsid w:val="00673784"/>
    <w:rsid w:val="006759CC"/>
    <w:rsid w:val="006825FF"/>
    <w:rsid w:val="00682FBF"/>
    <w:rsid w:val="0068311E"/>
    <w:rsid w:val="00685413"/>
    <w:rsid w:val="006A563A"/>
    <w:rsid w:val="006B2770"/>
    <w:rsid w:val="006B57AE"/>
    <w:rsid w:val="006D46CE"/>
    <w:rsid w:val="006D6B9E"/>
    <w:rsid w:val="006E1E81"/>
    <w:rsid w:val="006E57FE"/>
    <w:rsid w:val="007044EB"/>
    <w:rsid w:val="00704CF8"/>
    <w:rsid w:val="007131D8"/>
    <w:rsid w:val="00713BB6"/>
    <w:rsid w:val="00723AA4"/>
    <w:rsid w:val="00732F28"/>
    <w:rsid w:val="00733BCE"/>
    <w:rsid w:val="0073705B"/>
    <w:rsid w:val="007447BD"/>
    <w:rsid w:val="00750E63"/>
    <w:rsid w:val="00765F33"/>
    <w:rsid w:val="00766A3F"/>
    <w:rsid w:val="007720FC"/>
    <w:rsid w:val="00775118"/>
    <w:rsid w:val="007806E1"/>
    <w:rsid w:val="0079708C"/>
    <w:rsid w:val="007A172C"/>
    <w:rsid w:val="007A2802"/>
    <w:rsid w:val="007A2F64"/>
    <w:rsid w:val="007B2841"/>
    <w:rsid w:val="007B2BF3"/>
    <w:rsid w:val="007B76A0"/>
    <w:rsid w:val="007C22EA"/>
    <w:rsid w:val="007C43C5"/>
    <w:rsid w:val="007C4E0D"/>
    <w:rsid w:val="007D3B37"/>
    <w:rsid w:val="007E2257"/>
    <w:rsid w:val="007E4932"/>
    <w:rsid w:val="007F7DFB"/>
    <w:rsid w:val="00800858"/>
    <w:rsid w:val="008028F0"/>
    <w:rsid w:val="008104C8"/>
    <w:rsid w:val="0081099E"/>
    <w:rsid w:val="00812A56"/>
    <w:rsid w:val="00812B28"/>
    <w:rsid w:val="008258CD"/>
    <w:rsid w:val="0084053B"/>
    <w:rsid w:val="00843102"/>
    <w:rsid w:val="00846A90"/>
    <w:rsid w:val="008503B0"/>
    <w:rsid w:val="00852115"/>
    <w:rsid w:val="0085261B"/>
    <w:rsid w:val="00860C3E"/>
    <w:rsid w:val="00865947"/>
    <w:rsid w:val="00867A39"/>
    <w:rsid w:val="0087635D"/>
    <w:rsid w:val="0088074A"/>
    <w:rsid w:val="008854A3"/>
    <w:rsid w:val="00885B36"/>
    <w:rsid w:val="0089139E"/>
    <w:rsid w:val="00892890"/>
    <w:rsid w:val="00892CB6"/>
    <w:rsid w:val="00896E38"/>
    <w:rsid w:val="00897D73"/>
    <w:rsid w:val="008A15D2"/>
    <w:rsid w:val="008B61D2"/>
    <w:rsid w:val="008C095F"/>
    <w:rsid w:val="008C34D0"/>
    <w:rsid w:val="008C6D5B"/>
    <w:rsid w:val="008D3F2B"/>
    <w:rsid w:val="008D73CE"/>
    <w:rsid w:val="008D7E14"/>
    <w:rsid w:val="008E363F"/>
    <w:rsid w:val="008F38DB"/>
    <w:rsid w:val="00904E0C"/>
    <w:rsid w:val="00910662"/>
    <w:rsid w:val="009153FF"/>
    <w:rsid w:val="00917300"/>
    <w:rsid w:val="00920657"/>
    <w:rsid w:val="00934BE2"/>
    <w:rsid w:val="00936423"/>
    <w:rsid w:val="0093770A"/>
    <w:rsid w:val="00940364"/>
    <w:rsid w:val="00951D06"/>
    <w:rsid w:val="00956EAD"/>
    <w:rsid w:val="00964584"/>
    <w:rsid w:val="00967045"/>
    <w:rsid w:val="00972624"/>
    <w:rsid w:val="0097470D"/>
    <w:rsid w:val="00974F6C"/>
    <w:rsid w:val="0098332A"/>
    <w:rsid w:val="00983612"/>
    <w:rsid w:val="009A0B47"/>
    <w:rsid w:val="009A512F"/>
    <w:rsid w:val="009A7280"/>
    <w:rsid w:val="009B62A2"/>
    <w:rsid w:val="009C3733"/>
    <w:rsid w:val="009D5C98"/>
    <w:rsid w:val="009D7BB3"/>
    <w:rsid w:val="009E4E9A"/>
    <w:rsid w:val="009F1330"/>
    <w:rsid w:val="009F4F0B"/>
    <w:rsid w:val="00A066F8"/>
    <w:rsid w:val="00A075B7"/>
    <w:rsid w:val="00A12E86"/>
    <w:rsid w:val="00A21F32"/>
    <w:rsid w:val="00A220EC"/>
    <w:rsid w:val="00A31548"/>
    <w:rsid w:val="00A33F72"/>
    <w:rsid w:val="00A35827"/>
    <w:rsid w:val="00A5037A"/>
    <w:rsid w:val="00A50EFE"/>
    <w:rsid w:val="00A55942"/>
    <w:rsid w:val="00A64A56"/>
    <w:rsid w:val="00A67F23"/>
    <w:rsid w:val="00A70BD7"/>
    <w:rsid w:val="00A82F43"/>
    <w:rsid w:val="00AB421F"/>
    <w:rsid w:val="00AB60B8"/>
    <w:rsid w:val="00AC0FCA"/>
    <w:rsid w:val="00AC576C"/>
    <w:rsid w:val="00AD4E35"/>
    <w:rsid w:val="00AD5799"/>
    <w:rsid w:val="00AE23BB"/>
    <w:rsid w:val="00AE597F"/>
    <w:rsid w:val="00AE6E12"/>
    <w:rsid w:val="00AE6FD9"/>
    <w:rsid w:val="00AE7B3A"/>
    <w:rsid w:val="00AF4F41"/>
    <w:rsid w:val="00B01941"/>
    <w:rsid w:val="00B11EC3"/>
    <w:rsid w:val="00B16B0C"/>
    <w:rsid w:val="00B32E10"/>
    <w:rsid w:val="00B456CA"/>
    <w:rsid w:val="00B469E8"/>
    <w:rsid w:val="00B4758C"/>
    <w:rsid w:val="00B503F4"/>
    <w:rsid w:val="00B55796"/>
    <w:rsid w:val="00B6176E"/>
    <w:rsid w:val="00B67CE2"/>
    <w:rsid w:val="00B742A6"/>
    <w:rsid w:val="00B7512E"/>
    <w:rsid w:val="00B75F1A"/>
    <w:rsid w:val="00B826EE"/>
    <w:rsid w:val="00B82D30"/>
    <w:rsid w:val="00B86CE7"/>
    <w:rsid w:val="00B90D99"/>
    <w:rsid w:val="00B92473"/>
    <w:rsid w:val="00BA3EA9"/>
    <w:rsid w:val="00BA4304"/>
    <w:rsid w:val="00BA5E35"/>
    <w:rsid w:val="00BB552F"/>
    <w:rsid w:val="00BC441F"/>
    <w:rsid w:val="00BC4B1C"/>
    <w:rsid w:val="00BD0081"/>
    <w:rsid w:val="00BD1F2F"/>
    <w:rsid w:val="00BD4C98"/>
    <w:rsid w:val="00BE716A"/>
    <w:rsid w:val="00BF6707"/>
    <w:rsid w:val="00BF7838"/>
    <w:rsid w:val="00C00F96"/>
    <w:rsid w:val="00C101EB"/>
    <w:rsid w:val="00C1276E"/>
    <w:rsid w:val="00C12CCC"/>
    <w:rsid w:val="00C269A2"/>
    <w:rsid w:val="00C27004"/>
    <w:rsid w:val="00C35603"/>
    <w:rsid w:val="00C37DD9"/>
    <w:rsid w:val="00C4286A"/>
    <w:rsid w:val="00C55A53"/>
    <w:rsid w:val="00C561B6"/>
    <w:rsid w:val="00C63966"/>
    <w:rsid w:val="00C80135"/>
    <w:rsid w:val="00C81EA9"/>
    <w:rsid w:val="00C92BC3"/>
    <w:rsid w:val="00CA5B8F"/>
    <w:rsid w:val="00CA7293"/>
    <w:rsid w:val="00CB27AF"/>
    <w:rsid w:val="00CC0857"/>
    <w:rsid w:val="00CC13A9"/>
    <w:rsid w:val="00CC575C"/>
    <w:rsid w:val="00CC61F1"/>
    <w:rsid w:val="00CF3B9F"/>
    <w:rsid w:val="00CF4222"/>
    <w:rsid w:val="00CF668B"/>
    <w:rsid w:val="00CF6D59"/>
    <w:rsid w:val="00D02522"/>
    <w:rsid w:val="00D03856"/>
    <w:rsid w:val="00D0586C"/>
    <w:rsid w:val="00D13BC4"/>
    <w:rsid w:val="00D217AE"/>
    <w:rsid w:val="00D2417D"/>
    <w:rsid w:val="00D32CBD"/>
    <w:rsid w:val="00D37E7C"/>
    <w:rsid w:val="00D45470"/>
    <w:rsid w:val="00D46F7E"/>
    <w:rsid w:val="00D471D9"/>
    <w:rsid w:val="00D47635"/>
    <w:rsid w:val="00D55838"/>
    <w:rsid w:val="00D7124A"/>
    <w:rsid w:val="00D7758C"/>
    <w:rsid w:val="00D90B9D"/>
    <w:rsid w:val="00DA5B52"/>
    <w:rsid w:val="00DB1903"/>
    <w:rsid w:val="00DB23BD"/>
    <w:rsid w:val="00DB2CAF"/>
    <w:rsid w:val="00DB3D61"/>
    <w:rsid w:val="00DB436A"/>
    <w:rsid w:val="00DD30F7"/>
    <w:rsid w:val="00DD5EE2"/>
    <w:rsid w:val="00DD6C68"/>
    <w:rsid w:val="00DE1420"/>
    <w:rsid w:val="00DF4621"/>
    <w:rsid w:val="00DF465D"/>
    <w:rsid w:val="00DF4FE6"/>
    <w:rsid w:val="00E07BB4"/>
    <w:rsid w:val="00E20F57"/>
    <w:rsid w:val="00E364C0"/>
    <w:rsid w:val="00E528E6"/>
    <w:rsid w:val="00E55456"/>
    <w:rsid w:val="00E64770"/>
    <w:rsid w:val="00E72619"/>
    <w:rsid w:val="00E904C0"/>
    <w:rsid w:val="00EB703E"/>
    <w:rsid w:val="00EC0513"/>
    <w:rsid w:val="00EC1D31"/>
    <w:rsid w:val="00EC6AB7"/>
    <w:rsid w:val="00ED41F5"/>
    <w:rsid w:val="00EE0BDC"/>
    <w:rsid w:val="00F057E1"/>
    <w:rsid w:val="00F10AFD"/>
    <w:rsid w:val="00F142D0"/>
    <w:rsid w:val="00F2333A"/>
    <w:rsid w:val="00F27B7A"/>
    <w:rsid w:val="00F42747"/>
    <w:rsid w:val="00F42BF1"/>
    <w:rsid w:val="00F62493"/>
    <w:rsid w:val="00F65EBA"/>
    <w:rsid w:val="00F92F50"/>
    <w:rsid w:val="00FA42FC"/>
    <w:rsid w:val="00FB1381"/>
    <w:rsid w:val="00FB24DB"/>
    <w:rsid w:val="00FB60F7"/>
    <w:rsid w:val="00FC0532"/>
    <w:rsid w:val="00FC6874"/>
    <w:rsid w:val="00FE3497"/>
    <w:rsid w:val="00FF0E87"/>
    <w:rsid w:val="00FF30D3"/>
    <w:rsid w:val="00FF3A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FD9EB79"/>
  <w15:chartTrackingRefBased/>
  <w15:docId w15:val="{F2DF79A6-4439-4441-A3E5-694A5A2A0D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uiPriority="99"/>
    <w:lsdException w:name="caption" w:semiHidden="1" w:uiPriority="35" w:unhideWhenUsed="1" w:qFormat="1"/>
    <w:lsdException w:name="annotation reference" w:uiPriority="99"/>
    <w:lsdException w:name="Title" w:qFormat="1"/>
    <w:lsdException w:name="Subtitle" w:qFormat="1"/>
    <w:lsdException w:name="Strong" w:qFormat="1"/>
    <w:lsdException w:name="Emphasis" w:qFormat="1"/>
    <w:lsdException w:name="Normal (Web)"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suppressAutoHyphens/>
      <w:overflowPunct w:val="0"/>
      <w:autoSpaceDE w:val="0"/>
      <w:autoSpaceDN w:val="0"/>
      <w:adjustRightInd w:val="0"/>
      <w:jc w:val="both"/>
      <w:textAlignment w:val="baseline"/>
    </w:pPr>
    <w:rPr>
      <w:kern w:val="1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ClauseTitle">
    <w:name w:val="Abstract Clause Title"/>
    <w:basedOn w:val="Normal"/>
    <w:next w:val="BodyTextIndent"/>
    <w:pPr>
      <w:keepNext/>
    </w:pPr>
    <w:rPr>
      <w:rFonts w:ascii="Arial" w:hAnsi="Arial"/>
      <w:b/>
      <w:caps/>
    </w:rPr>
  </w:style>
  <w:style w:type="paragraph" w:styleId="BodyTextIndent">
    <w:name w:val="Body Text Indent"/>
    <w:basedOn w:val="Normal"/>
    <w:link w:val="BodyTextIndentChar"/>
    <w:pPr>
      <w:ind w:firstLine="360"/>
    </w:pPr>
  </w:style>
  <w:style w:type="paragraph" w:customStyle="1" w:styleId="AcknowledgmentsClauseTitle">
    <w:name w:val="Acknowledgments Clause Title"/>
    <w:basedOn w:val="Normal"/>
    <w:next w:val="BodyTextIndent"/>
    <w:pPr>
      <w:keepNext/>
      <w:spacing w:before="240"/>
    </w:pPr>
    <w:rPr>
      <w:rFonts w:ascii="Arial" w:hAnsi="Arial"/>
      <w:b/>
      <w:caps/>
    </w:rPr>
  </w:style>
  <w:style w:type="paragraph" w:customStyle="1" w:styleId="Affiliation">
    <w:name w:val="Affiliation"/>
    <w:basedOn w:val="Normal"/>
    <w:pPr>
      <w:jc w:val="center"/>
    </w:pPr>
    <w:rPr>
      <w:rFonts w:ascii="Arial" w:hAnsi="Arial"/>
    </w:rPr>
  </w:style>
  <w:style w:type="paragraph" w:customStyle="1" w:styleId="Author">
    <w:name w:val="Author"/>
    <w:basedOn w:val="Normal"/>
    <w:next w:val="Affiliation"/>
    <w:pPr>
      <w:keepNext/>
      <w:jc w:val="center"/>
    </w:pPr>
    <w:rPr>
      <w:rFonts w:ascii="Arial" w:hAnsi="Arial"/>
      <w:b/>
    </w:rPr>
  </w:style>
  <w:style w:type="paragraph" w:customStyle="1" w:styleId="DocumentNumber">
    <w:name w:val="Document Number"/>
    <w:basedOn w:val="Normal"/>
    <w:next w:val="BodyTextIndent"/>
    <w:pPr>
      <w:spacing w:before="900"/>
      <w:jc w:val="right"/>
    </w:pPr>
    <w:rPr>
      <w:rFonts w:ascii="Arial" w:hAnsi="Arial"/>
      <w:b/>
      <w:sz w:val="36"/>
    </w:rPr>
  </w:style>
  <w:style w:type="paragraph" w:customStyle="1" w:styleId="EquationNumber">
    <w:name w:val="Equation Number"/>
    <w:basedOn w:val="Normal"/>
    <w:next w:val="BodyTextIndent"/>
    <w:pPr>
      <w:jc w:val="right"/>
    </w:pPr>
  </w:style>
  <w:style w:type="paragraph" w:customStyle="1" w:styleId="FigureCaption">
    <w:name w:val="Figure Caption"/>
    <w:basedOn w:val="Normal"/>
    <w:next w:val="BodyTextIndent"/>
    <w:pPr>
      <w:jc w:val="center"/>
    </w:pPr>
    <w:rPr>
      <w:rFonts w:ascii="Arial" w:hAnsi="Arial"/>
      <w:b/>
    </w:rPr>
  </w:style>
  <w:style w:type="paragraph" w:styleId="Footer">
    <w:name w:val="footer"/>
    <w:basedOn w:val="Normal"/>
    <w:next w:val="Header"/>
    <w:pPr>
      <w:tabs>
        <w:tab w:val="center" w:pos="5760"/>
        <w:tab w:val="right" w:pos="10800"/>
      </w:tabs>
    </w:pPr>
  </w:style>
  <w:style w:type="paragraph" w:styleId="Header">
    <w:name w:val="header"/>
    <w:basedOn w:val="Normal"/>
    <w:next w:val="Footer"/>
  </w:style>
  <w:style w:type="paragraph" w:styleId="FootnoteText">
    <w:name w:val="footnote text"/>
    <w:basedOn w:val="Normal"/>
    <w:semiHidden/>
    <w:pPr>
      <w:ind w:firstLine="360"/>
    </w:pPr>
    <w:rPr>
      <w:sz w:val="16"/>
    </w:rPr>
  </w:style>
  <w:style w:type="paragraph" w:customStyle="1" w:styleId="NomenclatureClauseTitle">
    <w:name w:val="Nomenclature Clause Title"/>
    <w:basedOn w:val="Normal"/>
    <w:next w:val="BodyTextIndent"/>
    <w:pPr>
      <w:keepNext/>
      <w:spacing w:before="240"/>
    </w:pPr>
    <w:rPr>
      <w:rFonts w:ascii="Arial" w:hAnsi="Arial"/>
      <w:b/>
      <w:caps/>
    </w:rPr>
  </w:style>
  <w:style w:type="paragraph" w:customStyle="1" w:styleId="ReferencesClauseTitle">
    <w:name w:val="References Clause Title"/>
    <w:basedOn w:val="Normal"/>
    <w:next w:val="BodyTextIndent"/>
    <w:pPr>
      <w:keepNext/>
      <w:spacing w:before="240"/>
    </w:pPr>
    <w:rPr>
      <w:rFonts w:ascii="Arial" w:hAnsi="Arial"/>
      <w:b/>
      <w:caps/>
    </w:rPr>
  </w:style>
  <w:style w:type="paragraph" w:customStyle="1" w:styleId="TableCaption">
    <w:name w:val="Table Caption"/>
    <w:basedOn w:val="Normal"/>
    <w:next w:val="BodyTextIndent"/>
    <w:pPr>
      <w:jc w:val="center"/>
    </w:pPr>
    <w:rPr>
      <w:rFonts w:ascii="Arial" w:hAnsi="Arial"/>
      <w:b/>
    </w:rPr>
  </w:style>
  <w:style w:type="paragraph" w:customStyle="1" w:styleId="TextHeading1">
    <w:name w:val="Text Heading 1"/>
    <w:basedOn w:val="Normal"/>
    <w:next w:val="BodyTextIndent"/>
    <w:pPr>
      <w:keepNext/>
      <w:spacing w:before="240"/>
    </w:pPr>
    <w:rPr>
      <w:rFonts w:ascii="Arial" w:hAnsi="Arial"/>
      <w:b/>
      <w:caps/>
    </w:rPr>
  </w:style>
  <w:style w:type="paragraph" w:customStyle="1" w:styleId="TextHeading2">
    <w:name w:val="Text Heading 2"/>
    <w:basedOn w:val="Normal"/>
    <w:next w:val="BodyTextIndent"/>
    <w:pPr>
      <w:keepNext/>
      <w:spacing w:before="240"/>
    </w:pPr>
    <w:rPr>
      <w:rFonts w:ascii="Arial" w:hAnsi="Arial"/>
      <w:b/>
      <w:u w:val="single"/>
    </w:rPr>
  </w:style>
  <w:style w:type="paragraph" w:customStyle="1" w:styleId="TextHeading3">
    <w:name w:val="Text Heading 3"/>
    <w:basedOn w:val="Normal"/>
    <w:next w:val="BodyTextIndent"/>
    <w:pPr>
      <w:spacing w:before="240"/>
      <w:ind w:left="360"/>
    </w:pPr>
    <w:rPr>
      <w:rFonts w:ascii="Arial" w:hAnsi="Arial"/>
      <w:b/>
      <w:u w:val="single"/>
    </w:rPr>
  </w:style>
  <w:style w:type="paragraph" w:styleId="Title">
    <w:name w:val="Title"/>
    <w:basedOn w:val="Normal"/>
    <w:qFormat/>
    <w:pPr>
      <w:spacing w:before="760"/>
      <w:jc w:val="center"/>
    </w:pPr>
    <w:rPr>
      <w:rFonts w:ascii="Arial" w:hAnsi="Arial"/>
      <w:b/>
      <w:caps/>
      <w:sz w:val="24"/>
    </w:rPr>
  </w:style>
  <w:style w:type="paragraph" w:styleId="PlainText">
    <w:name w:val="Plain Text"/>
    <w:basedOn w:val="Normal"/>
    <w:pPr>
      <w:suppressAutoHyphens w:val="0"/>
      <w:overflowPunct/>
      <w:autoSpaceDE/>
      <w:autoSpaceDN/>
      <w:adjustRightInd/>
      <w:jc w:val="left"/>
      <w:textAlignment w:val="auto"/>
    </w:pPr>
    <w:rPr>
      <w:rFonts w:ascii="Courier New" w:hAnsi="Courier New" w:cs="Courier New"/>
      <w:kern w:val="0"/>
    </w:rPr>
  </w:style>
  <w:style w:type="character" w:styleId="FootnoteReference">
    <w:name w:val="footnote reference"/>
    <w:basedOn w:val="DefaultParagraphFont"/>
    <w:rsid w:val="0014064C"/>
    <w:rPr>
      <w:vertAlign w:val="superscript"/>
    </w:rPr>
  </w:style>
  <w:style w:type="paragraph" w:styleId="BalloonText">
    <w:name w:val="Balloon Text"/>
    <w:basedOn w:val="Normal"/>
    <w:link w:val="BalloonTextChar"/>
    <w:rsid w:val="00940364"/>
    <w:rPr>
      <w:rFonts w:ascii="Segoe UI" w:hAnsi="Segoe UI" w:cs="Segoe UI"/>
      <w:sz w:val="18"/>
      <w:szCs w:val="18"/>
    </w:rPr>
  </w:style>
  <w:style w:type="character" w:customStyle="1" w:styleId="BalloonTextChar">
    <w:name w:val="Balloon Text Char"/>
    <w:basedOn w:val="DefaultParagraphFont"/>
    <w:link w:val="BalloonText"/>
    <w:rsid w:val="00940364"/>
    <w:rPr>
      <w:rFonts w:ascii="Segoe UI" w:hAnsi="Segoe UI" w:cs="Segoe UI"/>
      <w:kern w:val="14"/>
      <w:sz w:val="18"/>
      <w:szCs w:val="18"/>
    </w:rPr>
  </w:style>
  <w:style w:type="paragraph" w:styleId="BodyText">
    <w:name w:val="Body Text"/>
    <w:basedOn w:val="Normal"/>
    <w:link w:val="BodyTextChar"/>
    <w:rsid w:val="002F74F5"/>
    <w:pPr>
      <w:spacing w:after="120"/>
    </w:pPr>
  </w:style>
  <w:style w:type="character" w:customStyle="1" w:styleId="BodyTextChar">
    <w:name w:val="Body Text Char"/>
    <w:basedOn w:val="DefaultParagraphFont"/>
    <w:link w:val="BodyText"/>
    <w:rsid w:val="002F74F5"/>
    <w:rPr>
      <w:kern w:val="14"/>
    </w:rPr>
  </w:style>
  <w:style w:type="paragraph" w:styleId="NormalWeb">
    <w:name w:val="Normal (Web)"/>
    <w:basedOn w:val="Normal"/>
    <w:uiPriority w:val="99"/>
    <w:unhideWhenUsed/>
    <w:rsid w:val="00AE6FD9"/>
    <w:pPr>
      <w:suppressAutoHyphens w:val="0"/>
      <w:overflowPunct/>
      <w:autoSpaceDE/>
      <w:autoSpaceDN/>
      <w:adjustRightInd/>
      <w:spacing w:before="100" w:beforeAutospacing="1" w:after="100" w:afterAutospacing="1"/>
      <w:jc w:val="left"/>
      <w:textAlignment w:val="auto"/>
    </w:pPr>
    <w:rPr>
      <w:rFonts w:eastAsiaTheme="minorHAnsi"/>
      <w:kern w:val="0"/>
      <w:sz w:val="24"/>
      <w:szCs w:val="24"/>
    </w:rPr>
  </w:style>
  <w:style w:type="paragraph" w:styleId="Caption">
    <w:name w:val="caption"/>
    <w:basedOn w:val="Normal"/>
    <w:next w:val="Normal"/>
    <w:uiPriority w:val="35"/>
    <w:unhideWhenUsed/>
    <w:qFormat/>
    <w:rsid w:val="00266874"/>
    <w:pPr>
      <w:suppressAutoHyphens w:val="0"/>
      <w:overflowPunct/>
      <w:autoSpaceDE/>
      <w:autoSpaceDN/>
      <w:adjustRightInd/>
      <w:spacing w:after="200"/>
      <w:jc w:val="left"/>
      <w:textAlignment w:val="auto"/>
    </w:pPr>
    <w:rPr>
      <w:rFonts w:asciiTheme="minorHAnsi" w:eastAsiaTheme="minorHAnsi" w:hAnsiTheme="minorHAnsi" w:cstheme="minorBidi"/>
      <w:i/>
      <w:iCs/>
      <w:color w:val="44546A" w:themeColor="text2"/>
      <w:kern w:val="0"/>
      <w:sz w:val="18"/>
      <w:szCs w:val="18"/>
    </w:rPr>
  </w:style>
  <w:style w:type="character" w:customStyle="1" w:styleId="BodyTextIndentChar">
    <w:name w:val="Body Text Indent Char"/>
    <w:basedOn w:val="DefaultParagraphFont"/>
    <w:link w:val="BodyTextIndent"/>
    <w:rsid w:val="00266874"/>
    <w:rPr>
      <w:kern w:val="14"/>
    </w:rPr>
  </w:style>
  <w:style w:type="paragraph" w:styleId="ListParagraph">
    <w:name w:val="List Paragraph"/>
    <w:basedOn w:val="Normal"/>
    <w:uiPriority w:val="34"/>
    <w:qFormat/>
    <w:rsid w:val="00972624"/>
    <w:pPr>
      <w:ind w:left="720"/>
      <w:contextualSpacing/>
    </w:pPr>
  </w:style>
  <w:style w:type="paragraph" w:styleId="CommentText">
    <w:name w:val="annotation text"/>
    <w:basedOn w:val="Normal"/>
    <w:link w:val="CommentTextChar"/>
    <w:uiPriority w:val="99"/>
    <w:unhideWhenUsed/>
    <w:rsid w:val="00972624"/>
    <w:pPr>
      <w:suppressAutoHyphens w:val="0"/>
      <w:overflowPunct/>
      <w:autoSpaceDE/>
      <w:autoSpaceDN/>
      <w:adjustRightInd/>
      <w:spacing w:after="160"/>
      <w:jc w:val="left"/>
      <w:textAlignment w:val="auto"/>
    </w:pPr>
    <w:rPr>
      <w:rFonts w:asciiTheme="minorHAnsi" w:eastAsiaTheme="minorHAnsi" w:hAnsiTheme="minorHAnsi" w:cstheme="minorBidi"/>
      <w:kern w:val="0"/>
    </w:rPr>
  </w:style>
  <w:style w:type="character" w:customStyle="1" w:styleId="CommentTextChar">
    <w:name w:val="Comment Text Char"/>
    <w:basedOn w:val="DefaultParagraphFont"/>
    <w:link w:val="CommentText"/>
    <w:uiPriority w:val="99"/>
    <w:rsid w:val="00972624"/>
    <w:rPr>
      <w:rFonts w:asciiTheme="minorHAnsi" w:eastAsiaTheme="minorHAnsi" w:hAnsiTheme="minorHAnsi" w:cstheme="minorBidi"/>
    </w:rPr>
  </w:style>
  <w:style w:type="character" w:styleId="CommentReference">
    <w:name w:val="annotation reference"/>
    <w:basedOn w:val="DefaultParagraphFont"/>
    <w:uiPriority w:val="99"/>
    <w:unhideWhenUsed/>
    <w:rsid w:val="00972624"/>
    <w:rPr>
      <w:sz w:val="16"/>
      <w:szCs w:val="16"/>
    </w:rPr>
  </w:style>
  <w:style w:type="table" w:styleId="TableGrid">
    <w:name w:val="Table Grid"/>
    <w:basedOn w:val="TableNormal"/>
    <w:uiPriority w:val="39"/>
    <w:rsid w:val="00C101EB"/>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C4B1C"/>
    <w:rPr>
      <w:color w:val="808080"/>
    </w:rPr>
  </w:style>
  <w:style w:type="paragraph" w:styleId="Revision">
    <w:name w:val="Revision"/>
    <w:hidden/>
    <w:uiPriority w:val="99"/>
    <w:semiHidden/>
    <w:rsid w:val="00317A2C"/>
    <w:rPr>
      <w:kern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247311">
      <w:bodyDiv w:val="1"/>
      <w:marLeft w:val="0"/>
      <w:marRight w:val="0"/>
      <w:marTop w:val="0"/>
      <w:marBottom w:val="0"/>
      <w:divBdr>
        <w:top w:val="none" w:sz="0" w:space="0" w:color="auto"/>
        <w:left w:val="none" w:sz="0" w:space="0" w:color="auto"/>
        <w:bottom w:val="none" w:sz="0" w:space="0" w:color="auto"/>
        <w:right w:val="none" w:sz="0" w:space="0" w:color="auto"/>
      </w:divBdr>
    </w:div>
    <w:div w:id="225605872">
      <w:bodyDiv w:val="1"/>
      <w:marLeft w:val="0"/>
      <w:marRight w:val="0"/>
      <w:marTop w:val="0"/>
      <w:marBottom w:val="0"/>
      <w:divBdr>
        <w:top w:val="none" w:sz="0" w:space="0" w:color="auto"/>
        <w:left w:val="none" w:sz="0" w:space="0" w:color="auto"/>
        <w:bottom w:val="none" w:sz="0" w:space="0" w:color="auto"/>
        <w:right w:val="none" w:sz="0" w:space="0" w:color="auto"/>
      </w:divBdr>
    </w:div>
    <w:div w:id="341780398">
      <w:bodyDiv w:val="1"/>
      <w:marLeft w:val="0"/>
      <w:marRight w:val="0"/>
      <w:marTop w:val="0"/>
      <w:marBottom w:val="0"/>
      <w:divBdr>
        <w:top w:val="none" w:sz="0" w:space="0" w:color="auto"/>
        <w:left w:val="none" w:sz="0" w:space="0" w:color="auto"/>
        <w:bottom w:val="none" w:sz="0" w:space="0" w:color="auto"/>
        <w:right w:val="none" w:sz="0" w:space="0" w:color="auto"/>
      </w:divBdr>
    </w:div>
    <w:div w:id="382993981">
      <w:bodyDiv w:val="1"/>
      <w:marLeft w:val="0"/>
      <w:marRight w:val="0"/>
      <w:marTop w:val="0"/>
      <w:marBottom w:val="0"/>
      <w:divBdr>
        <w:top w:val="none" w:sz="0" w:space="0" w:color="auto"/>
        <w:left w:val="none" w:sz="0" w:space="0" w:color="auto"/>
        <w:bottom w:val="none" w:sz="0" w:space="0" w:color="auto"/>
        <w:right w:val="none" w:sz="0" w:space="0" w:color="auto"/>
      </w:divBdr>
      <w:divsChild>
        <w:div w:id="1615747943">
          <w:marLeft w:val="0"/>
          <w:marRight w:val="0"/>
          <w:marTop w:val="0"/>
          <w:marBottom w:val="0"/>
          <w:divBdr>
            <w:top w:val="none" w:sz="0" w:space="0" w:color="auto"/>
            <w:left w:val="none" w:sz="0" w:space="0" w:color="auto"/>
            <w:bottom w:val="none" w:sz="0" w:space="0" w:color="auto"/>
            <w:right w:val="none" w:sz="0" w:space="0" w:color="auto"/>
          </w:divBdr>
        </w:div>
      </w:divsChild>
    </w:div>
    <w:div w:id="494612381">
      <w:bodyDiv w:val="1"/>
      <w:marLeft w:val="0"/>
      <w:marRight w:val="0"/>
      <w:marTop w:val="0"/>
      <w:marBottom w:val="0"/>
      <w:divBdr>
        <w:top w:val="none" w:sz="0" w:space="0" w:color="auto"/>
        <w:left w:val="none" w:sz="0" w:space="0" w:color="auto"/>
        <w:bottom w:val="none" w:sz="0" w:space="0" w:color="auto"/>
        <w:right w:val="none" w:sz="0" w:space="0" w:color="auto"/>
      </w:divBdr>
    </w:div>
    <w:div w:id="610015217">
      <w:bodyDiv w:val="1"/>
      <w:marLeft w:val="0"/>
      <w:marRight w:val="0"/>
      <w:marTop w:val="0"/>
      <w:marBottom w:val="0"/>
      <w:divBdr>
        <w:top w:val="none" w:sz="0" w:space="0" w:color="auto"/>
        <w:left w:val="none" w:sz="0" w:space="0" w:color="auto"/>
        <w:bottom w:val="none" w:sz="0" w:space="0" w:color="auto"/>
        <w:right w:val="none" w:sz="0" w:space="0" w:color="auto"/>
      </w:divBdr>
    </w:div>
    <w:div w:id="624773477">
      <w:bodyDiv w:val="1"/>
      <w:marLeft w:val="0"/>
      <w:marRight w:val="0"/>
      <w:marTop w:val="0"/>
      <w:marBottom w:val="0"/>
      <w:divBdr>
        <w:top w:val="none" w:sz="0" w:space="0" w:color="auto"/>
        <w:left w:val="none" w:sz="0" w:space="0" w:color="auto"/>
        <w:bottom w:val="none" w:sz="0" w:space="0" w:color="auto"/>
        <w:right w:val="none" w:sz="0" w:space="0" w:color="auto"/>
      </w:divBdr>
      <w:divsChild>
        <w:div w:id="314526476">
          <w:marLeft w:val="0"/>
          <w:marRight w:val="0"/>
          <w:marTop w:val="0"/>
          <w:marBottom w:val="0"/>
          <w:divBdr>
            <w:top w:val="none" w:sz="0" w:space="0" w:color="auto"/>
            <w:left w:val="none" w:sz="0" w:space="0" w:color="auto"/>
            <w:bottom w:val="none" w:sz="0" w:space="0" w:color="auto"/>
            <w:right w:val="none" w:sz="0" w:space="0" w:color="auto"/>
          </w:divBdr>
        </w:div>
      </w:divsChild>
    </w:div>
    <w:div w:id="654531369">
      <w:bodyDiv w:val="1"/>
      <w:marLeft w:val="0"/>
      <w:marRight w:val="0"/>
      <w:marTop w:val="0"/>
      <w:marBottom w:val="0"/>
      <w:divBdr>
        <w:top w:val="none" w:sz="0" w:space="0" w:color="auto"/>
        <w:left w:val="none" w:sz="0" w:space="0" w:color="auto"/>
        <w:bottom w:val="none" w:sz="0" w:space="0" w:color="auto"/>
        <w:right w:val="none" w:sz="0" w:space="0" w:color="auto"/>
      </w:divBdr>
    </w:div>
    <w:div w:id="781536138">
      <w:bodyDiv w:val="1"/>
      <w:marLeft w:val="0"/>
      <w:marRight w:val="0"/>
      <w:marTop w:val="0"/>
      <w:marBottom w:val="0"/>
      <w:divBdr>
        <w:top w:val="none" w:sz="0" w:space="0" w:color="auto"/>
        <w:left w:val="none" w:sz="0" w:space="0" w:color="auto"/>
        <w:bottom w:val="none" w:sz="0" w:space="0" w:color="auto"/>
        <w:right w:val="none" w:sz="0" w:space="0" w:color="auto"/>
      </w:divBdr>
    </w:div>
    <w:div w:id="833031432">
      <w:bodyDiv w:val="1"/>
      <w:marLeft w:val="0"/>
      <w:marRight w:val="0"/>
      <w:marTop w:val="0"/>
      <w:marBottom w:val="0"/>
      <w:divBdr>
        <w:top w:val="none" w:sz="0" w:space="0" w:color="auto"/>
        <w:left w:val="none" w:sz="0" w:space="0" w:color="auto"/>
        <w:bottom w:val="none" w:sz="0" w:space="0" w:color="auto"/>
        <w:right w:val="none" w:sz="0" w:space="0" w:color="auto"/>
      </w:divBdr>
      <w:divsChild>
        <w:div w:id="598677597">
          <w:marLeft w:val="0"/>
          <w:marRight w:val="0"/>
          <w:marTop w:val="0"/>
          <w:marBottom w:val="0"/>
          <w:divBdr>
            <w:top w:val="none" w:sz="0" w:space="0" w:color="auto"/>
            <w:left w:val="none" w:sz="0" w:space="0" w:color="auto"/>
            <w:bottom w:val="none" w:sz="0" w:space="0" w:color="auto"/>
            <w:right w:val="none" w:sz="0" w:space="0" w:color="auto"/>
          </w:divBdr>
          <w:divsChild>
            <w:div w:id="1596550969">
              <w:marLeft w:val="0"/>
              <w:marRight w:val="0"/>
              <w:marTop w:val="0"/>
              <w:marBottom w:val="0"/>
              <w:divBdr>
                <w:top w:val="none" w:sz="0" w:space="0" w:color="auto"/>
                <w:left w:val="none" w:sz="0" w:space="0" w:color="auto"/>
                <w:bottom w:val="none" w:sz="0" w:space="0" w:color="auto"/>
                <w:right w:val="none" w:sz="0" w:space="0" w:color="auto"/>
              </w:divBdr>
              <w:divsChild>
                <w:div w:id="868030331">
                  <w:marLeft w:val="0"/>
                  <w:marRight w:val="0"/>
                  <w:marTop w:val="0"/>
                  <w:marBottom w:val="0"/>
                  <w:divBdr>
                    <w:top w:val="none" w:sz="0" w:space="0" w:color="auto"/>
                    <w:left w:val="none" w:sz="0" w:space="0" w:color="auto"/>
                    <w:bottom w:val="none" w:sz="0" w:space="0" w:color="auto"/>
                    <w:right w:val="none" w:sz="0" w:space="0" w:color="auto"/>
                  </w:divBdr>
                  <w:divsChild>
                    <w:div w:id="2110542865">
                      <w:marLeft w:val="0"/>
                      <w:marRight w:val="0"/>
                      <w:marTop w:val="0"/>
                      <w:marBottom w:val="0"/>
                      <w:divBdr>
                        <w:top w:val="none" w:sz="0" w:space="0" w:color="auto"/>
                        <w:left w:val="none" w:sz="0" w:space="0" w:color="auto"/>
                        <w:bottom w:val="none" w:sz="0" w:space="0" w:color="auto"/>
                        <w:right w:val="none" w:sz="0" w:space="0" w:color="auto"/>
                      </w:divBdr>
                      <w:divsChild>
                        <w:div w:id="401607390">
                          <w:marLeft w:val="0"/>
                          <w:marRight w:val="0"/>
                          <w:marTop w:val="0"/>
                          <w:marBottom w:val="0"/>
                          <w:divBdr>
                            <w:top w:val="none" w:sz="0" w:space="0" w:color="auto"/>
                            <w:left w:val="none" w:sz="0" w:space="0" w:color="auto"/>
                            <w:bottom w:val="none" w:sz="0" w:space="0" w:color="auto"/>
                            <w:right w:val="none" w:sz="0" w:space="0" w:color="auto"/>
                          </w:divBdr>
                          <w:divsChild>
                            <w:div w:id="454106521">
                              <w:marLeft w:val="0"/>
                              <w:marRight w:val="0"/>
                              <w:marTop w:val="0"/>
                              <w:marBottom w:val="0"/>
                              <w:divBdr>
                                <w:top w:val="none" w:sz="0" w:space="0" w:color="auto"/>
                                <w:left w:val="none" w:sz="0" w:space="0" w:color="auto"/>
                                <w:bottom w:val="none" w:sz="0" w:space="0" w:color="auto"/>
                                <w:right w:val="none" w:sz="0" w:space="0" w:color="auto"/>
                              </w:divBdr>
                              <w:divsChild>
                                <w:div w:id="402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063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40979">
      <w:bodyDiv w:val="1"/>
      <w:marLeft w:val="0"/>
      <w:marRight w:val="0"/>
      <w:marTop w:val="0"/>
      <w:marBottom w:val="0"/>
      <w:divBdr>
        <w:top w:val="none" w:sz="0" w:space="0" w:color="auto"/>
        <w:left w:val="none" w:sz="0" w:space="0" w:color="auto"/>
        <w:bottom w:val="none" w:sz="0" w:space="0" w:color="auto"/>
        <w:right w:val="none" w:sz="0" w:space="0" w:color="auto"/>
      </w:divBdr>
      <w:divsChild>
        <w:div w:id="350954017">
          <w:marLeft w:val="0"/>
          <w:marRight w:val="0"/>
          <w:marTop w:val="0"/>
          <w:marBottom w:val="0"/>
          <w:divBdr>
            <w:top w:val="none" w:sz="0" w:space="0" w:color="auto"/>
            <w:left w:val="none" w:sz="0" w:space="0" w:color="auto"/>
            <w:bottom w:val="none" w:sz="0" w:space="0" w:color="auto"/>
            <w:right w:val="none" w:sz="0" w:space="0" w:color="auto"/>
          </w:divBdr>
        </w:div>
      </w:divsChild>
    </w:div>
    <w:div w:id="1451977220">
      <w:bodyDiv w:val="1"/>
      <w:marLeft w:val="0"/>
      <w:marRight w:val="0"/>
      <w:marTop w:val="0"/>
      <w:marBottom w:val="0"/>
      <w:divBdr>
        <w:top w:val="none" w:sz="0" w:space="0" w:color="auto"/>
        <w:left w:val="none" w:sz="0" w:space="0" w:color="auto"/>
        <w:bottom w:val="none" w:sz="0" w:space="0" w:color="auto"/>
        <w:right w:val="none" w:sz="0" w:space="0" w:color="auto"/>
      </w:divBdr>
    </w:div>
    <w:div w:id="1529292937">
      <w:bodyDiv w:val="1"/>
      <w:marLeft w:val="0"/>
      <w:marRight w:val="0"/>
      <w:marTop w:val="0"/>
      <w:marBottom w:val="0"/>
      <w:divBdr>
        <w:top w:val="none" w:sz="0" w:space="0" w:color="auto"/>
        <w:left w:val="none" w:sz="0" w:space="0" w:color="auto"/>
        <w:bottom w:val="none" w:sz="0" w:space="0" w:color="auto"/>
        <w:right w:val="none" w:sz="0" w:space="0" w:color="auto"/>
      </w:divBdr>
    </w:div>
    <w:div w:id="1815290917">
      <w:bodyDiv w:val="1"/>
      <w:marLeft w:val="0"/>
      <w:marRight w:val="0"/>
      <w:marTop w:val="0"/>
      <w:marBottom w:val="0"/>
      <w:divBdr>
        <w:top w:val="none" w:sz="0" w:space="0" w:color="auto"/>
        <w:left w:val="none" w:sz="0" w:space="0" w:color="auto"/>
        <w:bottom w:val="none" w:sz="0" w:space="0" w:color="auto"/>
        <w:right w:val="none" w:sz="0" w:space="0" w:color="auto"/>
      </w:divBdr>
    </w:div>
    <w:div w:id="1849900546">
      <w:bodyDiv w:val="1"/>
      <w:marLeft w:val="0"/>
      <w:marRight w:val="0"/>
      <w:marTop w:val="0"/>
      <w:marBottom w:val="0"/>
      <w:divBdr>
        <w:top w:val="none" w:sz="0" w:space="0" w:color="auto"/>
        <w:left w:val="none" w:sz="0" w:space="0" w:color="auto"/>
        <w:bottom w:val="none" w:sz="0" w:space="0" w:color="auto"/>
        <w:right w:val="none" w:sz="0" w:space="0" w:color="auto"/>
      </w:divBdr>
      <w:divsChild>
        <w:div w:id="1134375796">
          <w:marLeft w:val="0"/>
          <w:marRight w:val="0"/>
          <w:marTop w:val="0"/>
          <w:marBottom w:val="0"/>
          <w:divBdr>
            <w:top w:val="none" w:sz="0" w:space="0" w:color="auto"/>
            <w:left w:val="none" w:sz="0" w:space="0" w:color="auto"/>
            <w:bottom w:val="none" w:sz="0" w:space="0" w:color="auto"/>
            <w:right w:val="none" w:sz="0" w:space="0" w:color="auto"/>
          </w:divBdr>
          <w:divsChild>
            <w:div w:id="538326049">
              <w:marLeft w:val="0"/>
              <w:marRight w:val="0"/>
              <w:marTop w:val="0"/>
              <w:marBottom w:val="0"/>
              <w:divBdr>
                <w:top w:val="none" w:sz="0" w:space="0" w:color="auto"/>
                <w:left w:val="none" w:sz="0" w:space="0" w:color="auto"/>
                <w:bottom w:val="none" w:sz="0" w:space="0" w:color="auto"/>
                <w:right w:val="none" w:sz="0" w:space="0" w:color="auto"/>
              </w:divBdr>
              <w:divsChild>
                <w:div w:id="1076781974">
                  <w:marLeft w:val="0"/>
                  <w:marRight w:val="0"/>
                  <w:marTop w:val="0"/>
                  <w:marBottom w:val="0"/>
                  <w:divBdr>
                    <w:top w:val="none" w:sz="0" w:space="0" w:color="auto"/>
                    <w:left w:val="none" w:sz="0" w:space="0" w:color="auto"/>
                    <w:bottom w:val="none" w:sz="0" w:space="0" w:color="auto"/>
                    <w:right w:val="none" w:sz="0" w:space="0" w:color="auto"/>
                  </w:divBdr>
                  <w:divsChild>
                    <w:div w:id="1217855830">
                      <w:marLeft w:val="0"/>
                      <w:marRight w:val="0"/>
                      <w:marTop w:val="0"/>
                      <w:marBottom w:val="0"/>
                      <w:divBdr>
                        <w:top w:val="none" w:sz="0" w:space="0" w:color="auto"/>
                        <w:left w:val="none" w:sz="0" w:space="0" w:color="auto"/>
                        <w:bottom w:val="none" w:sz="0" w:space="0" w:color="auto"/>
                        <w:right w:val="none" w:sz="0" w:space="0" w:color="auto"/>
                      </w:divBdr>
                      <w:divsChild>
                        <w:div w:id="1232934001">
                          <w:marLeft w:val="0"/>
                          <w:marRight w:val="0"/>
                          <w:marTop w:val="0"/>
                          <w:marBottom w:val="0"/>
                          <w:divBdr>
                            <w:top w:val="none" w:sz="0" w:space="0" w:color="auto"/>
                            <w:left w:val="none" w:sz="0" w:space="0" w:color="auto"/>
                            <w:bottom w:val="none" w:sz="0" w:space="0" w:color="auto"/>
                            <w:right w:val="none" w:sz="0" w:space="0" w:color="auto"/>
                          </w:divBdr>
                          <w:divsChild>
                            <w:div w:id="665286926">
                              <w:marLeft w:val="0"/>
                              <w:marRight w:val="0"/>
                              <w:marTop w:val="0"/>
                              <w:marBottom w:val="0"/>
                              <w:divBdr>
                                <w:top w:val="none" w:sz="0" w:space="0" w:color="auto"/>
                                <w:left w:val="none" w:sz="0" w:space="0" w:color="auto"/>
                                <w:bottom w:val="none" w:sz="0" w:space="0" w:color="auto"/>
                                <w:right w:val="none" w:sz="0" w:space="0" w:color="auto"/>
                              </w:divBdr>
                              <w:divsChild>
                                <w:div w:id="132914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955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44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sv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5.sv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90" Type="http://schemas.openxmlformats.org/officeDocument/2006/relationships/image" Target="media/image78.png"/><Relationship Id="rId95" Type="http://schemas.microsoft.com/office/2011/relationships/people" Target="people.xml"/><Relationship Id="rId22" Type="http://schemas.openxmlformats.org/officeDocument/2006/relationships/image" Target="media/image11.sv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comments" Target="comments.xml"/><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customXml" Target="../customXml/item3.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sv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sv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sv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microsoft.com/office/2018/08/relationships/commentsExtensible" Target="commentsExtensible.xml"/><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sv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sv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s>
</file>

<file path=word/_rels/settings.xml.rels><?xml version="1.0" encoding="UTF-8" standalone="yes"?>
<Relationships xmlns="http://schemas.openxmlformats.org/package/2006/relationships"><Relationship Id="rId1" Type="http://schemas.openxmlformats.org/officeDocument/2006/relationships/attachedTemplate" Target="file:///C:\msoffice\Templates\ASM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29DD87DA1C91C4998FF9DBE7DB642D8" ma:contentTypeVersion="14" ma:contentTypeDescription="Create a new document." ma:contentTypeScope="" ma:versionID="316eb94c08d31e88ad53b70f1ec2a240">
  <xsd:schema xmlns:xsd="http://www.w3.org/2001/XMLSchema" xmlns:xs="http://www.w3.org/2001/XMLSchema" xmlns:p="http://schemas.microsoft.com/office/2006/metadata/properties" xmlns:ns3="16db3c19-a92e-47c3-bbe5-baeba42ae8f2" xmlns:ns4="7ffeaf2b-a6ca-4d3a-ad24-2c0383bbf083" targetNamespace="http://schemas.microsoft.com/office/2006/metadata/properties" ma:root="true" ma:fieldsID="0572659fd82a67a129f055c89f8aa624" ns3:_="" ns4:_="">
    <xsd:import namespace="16db3c19-a92e-47c3-bbe5-baeba42ae8f2"/>
    <xsd:import namespace="7ffeaf2b-a6ca-4d3a-ad24-2c0383bbf083"/>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6db3c19-a92e-47c3-bbe5-baeba42ae8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ffeaf2b-a6ca-4d3a-ad24-2c0383bbf083"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4B51C8-3D16-4CE2-B92D-7BE27772A5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6db3c19-a92e-47c3-bbe5-baeba42ae8f2"/>
    <ds:schemaRef ds:uri="7ffeaf2b-a6ca-4d3a-ad24-2c0383bbf08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1847F4B-2459-4A59-8966-BB0792F34E49}">
  <ds:schemaRefs>
    <ds:schemaRef ds:uri="http://schemas.microsoft.com/sharepoint/v3/contenttype/forms"/>
  </ds:schemaRefs>
</ds:datastoreItem>
</file>

<file path=customXml/itemProps3.xml><?xml version="1.0" encoding="utf-8"?>
<ds:datastoreItem xmlns:ds="http://schemas.openxmlformats.org/officeDocument/2006/customXml" ds:itemID="{11AFD87F-CEDB-4B75-828D-F9BE1D978AD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482B1A2-CFFF-4713-A82E-E684C41F6F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ASME</Template>
  <TotalTime>1362</TotalTime>
  <Pages>1</Pages>
  <Words>5883</Words>
  <Characters>33537</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Proceedings of</vt:lpstr>
    </vt:vector>
  </TitlesOfParts>
  <Company> </Company>
  <LinksUpToDate>false</LinksUpToDate>
  <CharactersWithSpaces>39342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of</dc:title>
  <dc:subject/>
  <dc:creator>Howard Kaikow</dc:creator>
  <cp:keywords/>
  <dc:description/>
  <cp:lastModifiedBy>Canfield, Stephen</cp:lastModifiedBy>
  <cp:revision>8</cp:revision>
  <cp:lastPrinted>2021-03-10T04:41:00Z</cp:lastPrinted>
  <dcterms:created xsi:type="dcterms:W3CDTF">2022-02-14T23:10:00Z</dcterms:created>
  <dcterms:modified xsi:type="dcterms:W3CDTF">2022-02-16T22:20:00Z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0x010100929DD87DA1C91C4998FF9DBE7DB642D8</vt:lpwstr>
  </property>
</Properties>
</file>